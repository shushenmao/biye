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4E882D" w14:textId="06509370" w:rsidR="001A1FF2" w:rsidRDefault="001A1FF2" w:rsidP="00197EF3"/>
    <w:p w14:paraId="5CFF9649" w14:textId="77777777" w:rsidR="003B1F77" w:rsidRPr="00FA3597" w:rsidRDefault="003B1F77" w:rsidP="00197EF3"/>
    <w:p w14:paraId="48F150C7" w14:textId="77777777" w:rsidR="00EC6D9A" w:rsidRDefault="00EC6D9A" w:rsidP="00EC6D9A">
      <w:pPr>
        <w:ind w:firstLineChars="0" w:firstLine="0"/>
      </w:pPr>
    </w:p>
    <w:p w14:paraId="6CB4CF03" w14:textId="77777777" w:rsidR="00EC6D9A" w:rsidRPr="00FA3597" w:rsidRDefault="00EC6D9A" w:rsidP="00EC6D9A">
      <w:pPr>
        <w:ind w:firstLineChars="0" w:firstLine="0"/>
      </w:pPr>
    </w:p>
    <w:tbl>
      <w:tblPr>
        <w:tblpPr w:leftFromText="180" w:rightFromText="180" w:vertAnchor="page" w:horzAnchor="margin" w:tblpXSpec="right" w:tblpY="1546"/>
        <w:tblW w:w="0" w:type="auto"/>
        <w:tblLook w:val="01E0" w:firstRow="1" w:lastRow="1" w:firstColumn="1" w:lastColumn="1" w:noHBand="0" w:noVBand="0"/>
      </w:tblPr>
      <w:tblGrid>
        <w:gridCol w:w="2660"/>
        <w:gridCol w:w="2993"/>
        <w:gridCol w:w="2252"/>
        <w:gridCol w:w="1347"/>
      </w:tblGrid>
      <w:tr w:rsidR="00EC6D9A" w:rsidRPr="00FA3597" w14:paraId="757BFF33" w14:textId="77777777" w:rsidTr="004B6503">
        <w:trPr>
          <w:trHeight w:val="317"/>
        </w:trPr>
        <w:tc>
          <w:tcPr>
            <w:tcW w:w="2660" w:type="dxa"/>
            <w:shd w:val="clear" w:color="auto" w:fill="auto"/>
          </w:tcPr>
          <w:p w14:paraId="6F76956E" w14:textId="77777777" w:rsidR="00EC6D9A" w:rsidRPr="00FA3597" w:rsidRDefault="00EC6D9A" w:rsidP="004B6503">
            <w:pPr>
              <w:ind w:firstLineChars="0" w:firstLine="0"/>
              <w:rPr>
                <w:rFonts w:eastAsia="黑体"/>
                <w:b/>
                <w:sz w:val="21"/>
                <w:szCs w:val="21"/>
              </w:rPr>
            </w:pPr>
            <w:r w:rsidRPr="00FA3597">
              <w:rPr>
                <w:rFonts w:eastAsia="黑体"/>
                <w:b/>
                <w:sz w:val="21"/>
                <w:szCs w:val="21"/>
              </w:rPr>
              <w:t>图书分类号：</w:t>
            </w:r>
            <w:r>
              <w:rPr>
                <w:rFonts w:eastAsia="黑体"/>
                <w:b/>
                <w:sz w:val="21"/>
                <w:szCs w:val="21"/>
              </w:rPr>
              <w:t>TE</w:t>
            </w:r>
            <w:r>
              <w:rPr>
                <w:rFonts w:eastAsia="黑体" w:hint="eastAsia"/>
                <w:b/>
                <w:sz w:val="21"/>
                <w:szCs w:val="21"/>
              </w:rPr>
              <w:t>355.5</w:t>
            </w:r>
          </w:p>
        </w:tc>
        <w:tc>
          <w:tcPr>
            <w:tcW w:w="2993" w:type="dxa"/>
            <w:shd w:val="clear" w:color="auto" w:fill="auto"/>
            <w:vAlign w:val="center"/>
          </w:tcPr>
          <w:p w14:paraId="334F9A2B" w14:textId="77777777" w:rsidR="00EC6D9A" w:rsidRPr="00FA3597" w:rsidRDefault="00EC6D9A" w:rsidP="004B6503">
            <w:pPr>
              <w:ind w:firstLineChars="0" w:firstLine="0"/>
              <w:rPr>
                <w:rFonts w:eastAsia="黑体"/>
                <w:b/>
                <w:sz w:val="21"/>
                <w:szCs w:val="21"/>
              </w:rPr>
            </w:pPr>
          </w:p>
        </w:tc>
        <w:tc>
          <w:tcPr>
            <w:tcW w:w="2252" w:type="dxa"/>
            <w:shd w:val="clear" w:color="auto" w:fill="auto"/>
          </w:tcPr>
          <w:p w14:paraId="0FDA2B2E" w14:textId="77777777" w:rsidR="00EC6D9A" w:rsidRPr="00FA3597" w:rsidRDefault="00EC6D9A" w:rsidP="004B6503">
            <w:pPr>
              <w:ind w:firstLineChars="0" w:firstLine="0"/>
              <w:rPr>
                <w:rFonts w:eastAsia="黑体"/>
                <w:b/>
                <w:sz w:val="21"/>
                <w:szCs w:val="21"/>
              </w:rPr>
            </w:pPr>
            <w:r w:rsidRPr="00FA3597">
              <w:rPr>
                <w:rFonts w:eastAsia="黑体"/>
                <w:b/>
                <w:sz w:val="21"/>
                <w:szCs w:val="21"/>
              </w:rPr>
              <w:t>学校代码：</w:t>
            </w:r>
            <w:r w:rsidRPr="00FA3597">
              <w:rPr>
                <w:rFonts w:eastAsia="黑体"/>
                <w:b/>
                <w:sz w:val="21"/>
                <w:szCs w:val="21"/>
              </w:rPr>
              <w:t>10615</w:t>
            </w:r>
          </w:p>
        </w:tc>
        <w:tc>
          <w:tcPr>
            <w:tcW w:w="1347" w:type="dxa"/>
            <w:shd w:val="clear" w:color="auto" w:fill="auto"/>
          </w:tcPr>
          <w:p w14:paraId="3FB74918" w14:textId="77777777" w:rsidR="00EC6D9A" w:rsidRPr="00FA3597" w:rsidRDefault="00EC6D9A" w:rsidP="004B6503">
            <w:pPr>
              <w:ind w:firstLineChars="0" w:firstLine="0"/>
              <w:rPr>
                <w:rFonts w:eastAsia="黑体"/>
                <w:b/>
                <w:sz w:val="21"/>
                <w:szCs w:val="21"/>
              </w:rPr>
            </w:pPr>
          </w:p>
        </w:tc>
      </w:tr>
    </w:tbl>
    <w:p w14:paraId="30FA2D6E" w14:textId="77777777" w:rsidR="00EC6D9A" w:rsidRPr="00FA3597" w:rsidRDefault="00EC6D9A" w:rsidP="00EC6D9A">
      <w:pPr>
        <w:ind w:firstLineChars="0" w:firstLine="0"/>
      </w:pPr>
    </w:p>
    <w:p w14:paraId="08ADB001" w14:textId="77777777" w:rsidR="00EC6D9A" w:rsidRDefault="00EC6D9A" w:rsidP="00EC6D9A">
      <w:pPr>
        <w:pStyle w:val="ae"/>
      </w:pPr>
    </w:p>
    <w:p w14:paraId="0A45BE14" w14:textId="77777777" w:rsidR="00EC6D9A" w:rsidRDefault="00EC6D9A" w:rsidP="00EC6D9A">
      <w:pPr>
        <w:pStyle w:val="ae"/>
      </w:pPr>
    </w:p>
    <w:p w14:paraId="3099C315" w14:textId="77777777" w:rsidR="00EC6D9A" w:rsidRPr="00F30D95" w:rsidRDefault="00EC6D9A" w:rsidP="00EC6D9A">
      <w:pPr>
        <w:pStyle w:val="ae"/>
      </w:pPr>
    </w:p>
    <w:p w14:paraId="15DDD0DA" w14:textId="77777777" w:rsidR="00EC6D9A" w:rsidRPr="00FA3597" w:rsidRDefault="00EC6D9A" w:rsidP="00EC6D9A">
      <w:pPr>
        <w:pStyle w:val="ae"/>
        <w:spacing w:after="0"/>
        <w:ind w:firstLine="320"/>
        <w:rPr>
          <w:sz w:val="16"/>
        </w:rPr>
      </w:pPr>
    </w:p>
    <w:p w14:paraId="79A1F4F6" w14:textId="77777777" w:rsidR="00EC6D9A" w:rsidRPr="00FA3597" w:rsidRDefault="00EC6D9A" w:rsidP="00EC6D9A">
      <w:pPr>
        <w:pStyle w:val="ae"/>
        <w:spacing w:after="0"/>
        <w:ind w:firstLine="320"/>
        <w:rPr>
          <w:sz w:val="16"/>
        </w:rPr>
      </w:pPr>
    </w:p>
    <w:p w14:paraId="553F834B" w14:textId="77777777" w:rsidR="00EC6D9A" w:rsidRPr="00FA3597" w:rsidRDefault="00EC6D9A" w:rsidP="00EC6D9A">
      <w:pPr>
        <w:pStyle w:val="ae"/>
        <w:spacing w:after="0"/>
        <w:ind w:firstLine="320"/>
        <w:rPr>
          <w:sz w:val="16"/>
        </w:rPr>
      </w:pPr>
    </w:p>
    <w:p w14:paraId="009CACE4" w14:textId="77777777" w:rsidR="00EC6D9A" w:rsidRPr="00FA3597" w:rsidRDefault="00EC6D9A" w:rsidP="00EC6D9A">
      <w:pPr>
        <w:pStyle w:val="ae"/>
        <w:spacing w:after="0"/>
        <w:ind w:firstLine="320"/>
        <w:rPr>
          <w:sz w:val="16"/>
        </w:rPr>
      </w:pPr>
    </w:p>
    <w:p w14:paraId="15A155BC" w14:textId="77777777" w:rsidR="00EC6D9A" w:rsidRPr="00FA3597" w:rsidRDefault="00EC6D9A" w:rsidP="00EC6D9A">
      <w:pPr>
        <w:pStyle w:val="ae"/>
        <w:spacing w:after="0"/>
        <w:ind w:firstLine="320"/>
        <w:rPr>
          <w:sz w:val="16"/>
        </w:rPr>
      </w:pPr>
    </w:p>
    <w:p w14:paraId="6962DBE5" w14:textId="77777777" w:rsidR="00EC6D9A" w:rsidRPr="00FA3597" w:rsidRDefault="00EC6D9A" w:rsidP="00EC6D9A">
      <w:pPr>
        <w:pStyle w:val="ae"/>
        <w:spacing w:after="0"/>
        <w:ind w:firstLine="320"/>
        <w:rPr>
          <w:sz w:val="16"/>
        </w:rPr>
      </w:pPr>
    </w:p>
    <w:p w14:paraId="109ADA4A" w14:textId="77777777" w:rsidR="00EC6D9A" w:rsidRPr="00FA3597" w:rsidRDefault="00EC6D9A" w:rsidP="00EC6D9A">
      <w:pPr>
        <w:pStyle w:val="ae"/>
        <w:spacing w:after="0"/>
        <w:ind w:firstLine="320"/>
        <w:rPr>
          <w:sz w:val="16"/>
        </w:rPr>
      </w:pPr>
    </w:p>
    <w:p w14:paraId="1FB50EDE" w14:textId="77777777" w:rsidR="00EC6D9A" w:rsidRPr="00FA3597" w:rsidRDefault="00EC6D9A" w:rsidP="00EC6D9A">
      <w:pPr>
        <w:pStyle w:val="ae"/>
        <w:spacing w:after="0"/>
        <w:ind w:firstLine="300"/>
        <w:rPr>
          <w:sz w:val="15"/>
        </w:rPr>
      </w:pPr>
    </w:p>
    <w:p w14:paraId="00082728" w14:textId="77777777" w:rsidR="00EC6D9A" w:rsidRPr="00FA3597" w:rsidRDefault="00EC6D9A" w:rsidP="00EC6D9A">
      <w:pPr>
        <w:pStyle w:val="ae"/>
        <w:spacing w:after="0"/>
        <w:ind w:firstLine="300"/>
        <w:rPr>
          <w:sz w:val="15"/>
        </w:rPr>
      </w:pPr>
    </w:p>
    <w:p w14:paraId="53D2C81A" w14:textId="77777777" w:rsidR="00EC6D9A" w:rsidRPr="00FA3597" w:rsidRDefault="00EC6D9A" w:rsidP="00EC6D9A">
      <w:pPr>
        <w:pStyle w:val="ae"/>
        <w:spacing w:after="0"/>
        <w:ind w:firstLine="300"/>
        <w:rPr>
          <w:sz w:val="15"/>
        </w:rPr>
      </w:pPr>
    </w:p>
    <w:p w14:paraId="58536B7B" w14:textId="77777777" w:rsidR="00EC6D9A" w:rsidRPr="00FA3597" w:rsidRDefault="00EC6D9A" w:rsidP="00EC6D9A">
      <w:pPr>
        <w:pStyle w:val="ae"/>
        <w:spacing w:after="0"/>
        <w:ind w:firstLine="300"/>
        <w:rPr>
          <w:sz w:val="15"/>
        </w:rPr>
      </w:pPr>
    </w:p>
    <w:p w14:paraId="134F3397" w14:textId="77777777" w:rsidR="00EC6D9A" w:rsidRPr="00FA3597" w:rsidRDefault="00EC6D9A" w:rsidP="00EC6D9A">
      <w:pPr>
        <w:pStyle w:val="ae"/>
        <w:spacing w:after="0"/>
        <w:ind w:firstLine="300"/>
        <w:rPr>
          <w:sz w:val="15"/>
        </w:rPr>
      </w:pPr>
    </w:p>
    <w:p w14:paraId="607ADC87" w14:textId="77777777" w:rsidR="00EC6D9A" w:rsidRPr="00FA3597" w:rsidRDefault="00EC6D9A" w:rsidP="00EC6D9A">
      <w:pPr>
        <w:pStyle w:val="ae"/>
        <w:spacing w:after="0"/>
      </w:pPr>
    </w:p>
    <w:p w14:paraId="646B1B7B" w14:textId="77777777" w:rsidR="00EC6D9A" w:rsidRPr="00FA3597" w:rsidRDefault="00EC6D9A" w:rsidP="00EC6D9A"/>
    <w:tbl>
      <w:tblPr>
        <w:tblpPr w:leftFromText="180" w:rightFromText="180" w:vertAnchor="text" w:horzAnchor="margin" w:tblpXSpec="center" w:tblpY="58"/>
        <w:tblW w:w="0" w:type="auto"/>
        <w:tblLook w:val="01E0" w:firstRow="1" w:lastRow="1" w:firstColumn="1" w:lastColumn="1" w:noHBand="0" w:noVBand="0"/>
      </w:tblPr>
      <w:tblGrid>
        <w:gridCol w:w="2628"/>
        <w:gridCol w:w="4176"/>
      </w:tblGrid>
      <w:tr w:rsidR="00EC6D9A" w:rsidRPr="008F1966" w14:paraId="4A0E07FF" w14:textId="77777777" w:rsidTr="004B6503">
        <w:tc>
          <w:tcPr>
            <w:tcW w:w="2628" w:type="dxa"/>
            <w:shd w:val="clear" w:color="auto" w:fill="auto"/>
          </w:tcPr>
          <w:p w14:paraId="7C0A21DC" w14:textId="77777777" w:rsidR="00EC6D9A" w:rsidRPr="008F1966" w:rsidRDefault="00EC6D9A" w:rsidP="004B6503">
            <w:pPr>
              <w:tabs>
                <w:tab w:val="left" w:pos="1889"/>
                <w:tab w:val="left" w:pos="2189"/>
              </w:tabs>
              <w:spacing w:line="360" w:lineRule="auto"/>
              <w:ind w:firstLineChars="0" w:firstLine="0"/>
              <w:jc w:val="distribute"/>
              <w:rPr>
                <w:rFonts w:ascii="黑体" w:eastAsia="黑体" w:hAnsi="Arial Black"/>
                <w:b/>
                <w:color w:val="000000"/>
                <w:spacing w:val="2"/>
                <w:sz w:val="30"/>
                <w:szCs w:val="30"/>
              </w:rPr>
            </w:pPr>
            <w:r w:rsidRPr="008F1966">
              <w:rPr>
                <w:rFonts w:ascii="黑体" w:eastAsia="黑体" w:hAnsi="Arial Black" w:hint="eastAsia"/>
                <w:b/>
                <w:color w:val="000000"/>
                <w:spacing w:val="2"/>
                <w:sz w:val="30"/>
                <w:szCs w:val="30"/>
              </w:rPr>
              <w:t>论文题目</w:t>
            </w:r>
          </w:p>
        </w:tc>
        <w:tc>
          <w:tcPr>
            <w:tcW w:w="4176" w:type="dxa"/>
            <w:shd w:val="clear" w:color="auto" w:fill="auto"/>
          </w:tcPr>
          <w:p w14:paraId="2BC1EF82" w14:textId="77777777" w:rsidR="00EC6D9A" w:rsidRPr="008F1966" w:rsidRDefault="00EC6D9A" w:rsidP="004B6503">
            <w:pPr>
              <w:spacing w:line="360" w:lineRule="auto"/>
              <w:ind w:firstLineChars="0" w:firstLine="0"/>
              <w:rPr>
                <w:rFonts w:ascii="黑体" w:eastAsia="黑体" w:hAnsi="Arial Black"/>
                <w:b/>
                <w:color w:val="2E74B5" w:themeColor="accent1" w:themeShade="BF"/>
                <w:spacing w:val="60"/>
                <w:sz w:val="28"/>
                <w:szCs w:val="28"/>
                <w:u w:val="thick"/>
              </w:rPr>
            </w:pPr>
            <w:r w:rsidRPr="00C67A74">
              <w:rPr>
                <w:rFonts w:eastAsia="黑体" w:hint="eastAsia"/>
                <w:b/>
                <w:color w:val="006CA5"/>
                <w:spacing w:val="60"/>
                <w:sz w:val="28"/>
                <w:szCs w:val="28"/>
                <w:u w:val="thick"/>
              </w:rPr>
              <w:t>基于</w:t>
            </w:r>
            <w:r w:rsidRPr="00C67A74">
              <w:rPr>
                <w:rFonts w:eastAsia="黑体" w:hint="eastAsia"/>
                <w:b/>
                <w:color w:val="006CA5"/>
                <w:spacing w:val="60"/>
                <w:sz w:val="28"/>
                <w:szCs w:val="28"/>
                <w:u w:val="thick"/>
              </w:rPr>
              <w:t>GIS</w:t>
            </w:r>
            <w:r>
              <w:rPr>
                <w:rFonts w:eastAsia="黑体" w:hint="eastAsia"/>
                <w:b/>
                <w:color w:val="006CA5"/>
                <w:spacing w:val="60"/>
                <w:sz w:val="28"/>
                <w:szCs w:val="28"/>
                <w:u w:val="thick"/>
              </w:rPr>
              <w:t>的</w:t>
            </w:r>
            <w:r w:rsidRPr="00C67A74">
              <w:rPr>
                <w:rFonts w:eastAsia="黑体" w:hint="eastAsia"/>
                <w:b/>
                <w:color w:val="006CA5"/>
                <w:spacing w:val="60"/>
                <w:sz w:val="28"/>
                <w:szCs w:val="28"/>
                <w:u w:val="thick"/>
              </w:rPr>
              <w:t>LoRaWAN</w:t>
            </w:r>
            <w:r w:rsidRPr="00C67A74">
              <w:rPr>
                <w:rFonts w:eastAsia="黑体" w:hint="eastAsia"/>
                <w:b/>
                <w:color w:val="006CA5"/>
                <w:spacing w:val="60"/>
                <w:sz w:val="28"/>
                <w:szCs w:val="28"/>
                <w:u w:val="thick"/>
              </w:rPr>
              <w:t>物联网信号分析</w:t>
            </w:r>
            <w:r w:rsidRPr="008F1966">
              <w:rPr>
                <w:rFonts w:ascii="黑体" w:eastAsia="黑体" w:hAnsi="Arial Black" w:hint="eastAsia"/>
                <w:b/>
                <w:color w:val="2E74B5" w:themeColor="accent1" w:themeShade="BF"/>
                <w:spacing w:val="60"/>
                <w:sz w:val="28"/>
                <w:szCs w:val="28"/>
                <w:u w:val="thick"/>
              </w:rPr>
              <w:t xml:space="preserve">                    </w:t>
            </w:r>
          </w:p>
        </w:tc>
      </w:tr>
      <w:tr w:rsidR="00EC6D9A" w:rsidRPr="008F1966" w14:paraId="262E3526" w14:textId="77777777" w:rsidTr="004B6503">
        <w:tc>
          <w:tcPr>
            <w:tcW w:w="2628" w:type="dxa"/>
            <w:shd w:val="clear" w:color="auto" w:fill="auto"/>
          </w:tcPr>
          <w:p w14:paraId="17559D34" w14:textId="77777777" w:rsidR="00EC6D9A" w:rsidRPr="008F1966" w:rsidRDefault="00EC6D9A" w:rsidP="004B6503">
            <w:pPr>
              <w:tabs>
                <w:tab w:val="left" w:pos="1889"/>
                <w:tab w:val="left" w:pos="2189"/>
              </w:tabs>
              <w:spacing w:line="360" w:lineRule="auto"/>
              <w:ind w:firstLineChars="0" w:firstLine="0"/>
              <w:jc w:val="distribute"/>
              <w:rPr>
                <w:rFonts w:ascii="黑体" w:eastAsia="黑体" w:hAnsi="Arial Black"/>
                <w:b/>
                <w:color w:val="000000"/>
                <w:spacing w:val="2"/>
                <w:sz w:val="30"/>
                <w:szCs w:val="30"/>
              </w:rPr>
            </w:pPr>
            <w:r w:rsidRPr="008F1966">
              <w:rPr>
                <w:rFonts w:ascii="黑体" w:eastAsia="黑体" w:hAnsi="Arial Black" w:hint="eastAsia"/>
                <w:b/>
                <w:color w:val="000000"/>
                <w:spacing w:val="2"/>
                <w:sz w:val="30"/>
                <w:szCs w:val="30"/>
              </w:rPr>
              <w:t>研究生姓名</w:t>
            </w:r>
          </w:p>
        </w:tc>
        <w:tc>
          <w:tcPr>
            <w:tcW w:w="4176" w:type="dxa"/>
            <w:shd w:val="clear" w:color="auto" w:fill="auto"/>
          </w:tcPr>
          <w:p w14:paraId="4A7C8604" w14:textId="77777777" w:rsidR="00EC6D9A" w:rsidRPr="008F1966" w:rsidRDefault="00EC6D9A" w:rsidP="004B6503">
            <w:pPr>
              <w:spacing w:line="360" w:lineRule="auto"/>
              <w:ind w:firstLineChars="0" w:firstLine="0"/>
              <w:rPr>
                <w:rFonts w:ascii="黑体" w:eastAsia="黑体" w:hAnsi="Arial Black"/>
                <w:color w:val="006CA5"/>
                <w:spacing w:val="60"/>
                <w:sz w:val="28"/>
                <w:szCs w:val="28"/>
                <w:u w:val="thick"/>
              </w:rPr>
            </w:pPr>
            <w:r>
              <w:rPr>
                <w:rFonts w:eastAsia="黑体" w:hint="eastAsia"/>
                <w:b/>
                <w:color w:val="006CA5"/>
                <w:spacing w:val="60"/>
                <w:sz w:val="28"/>
                <w:szCs w:val="28"/>
                <w:u w:val="thick"/>
              </w:rPr>
              <w:t>茅树申</w:t>
            </w:r>
            <w:r w:rsidRPr="008F1966">
              <w:rPr>
                <w:rFonts w:ascii="黑体" w:eastAsia="黑体" w:hAnsi="Arial Black" w:hint="eastAsia"/>
                <w:color w:val="006CA5"/>
                <w:spacing w:val="60"/>
                <w:sz w:val="28"/>
                <w:szCs w:val="28"/>
                <w:u w:val="thick"/>
              </w:rPr>
              <w:t xml:space="preserve">                      </w:t>
            </w:r>
          </w:p>
        </w:tc>
      </w:tr>
      <w:tr w:rsidR="00EC6D9A" w:rsidRPr="008F1966" w14:paraId="7DE67FCB" w14:textId="77777777" w:rsidTr="004B6503">
        <w:tc>
          <w:tcPr>
            <w:tcW w:w="2628" w:type="dxa"/>
            <w:shd w:val="clear" w:color="auto" w:fill="auto"/>
          </w:tcPr>
          <w:p w14:paraId="55B9C9A5" w14:textId="77777777" w:rsidR="00EC6D9A" w:rsidRPr="008F1966" w:rsidRDefault="00EC6D9A" w:rsidP="004B6503">
            <w:pPr>
              <w:tabs>
                <w:tab w:val="left" w:pos="1889"/>
                <w:tab w:val="left" w:pos="2189"/>
              </w:tabs>
              <w:spacing w:line="360" w:lineRule="auto"/>
              <w:ind w:firstLineChars="0" w:firstLine="0"/>
              <w:jc w:val="distribute"/>
              <w:rPr>
                <w:rFonts w:ascii="黑体" w:eastAsia="黑体" w:hAnsi="Arial Black"/>
                <w:b/>
                <w:color w:val="000000"/>
                <w:spacing w:val="2"/>
                <w:sz w:val="30"/>
                <w:szCs w:val="30"/>
              </w:rPr>
            </w:pPr>
            <w:r w:rsidRPr="008F1966">
              <w:rPr>
                <w:rFonts w:ascii="黑体" w:eastAsia="黑体" w:hAnsi="Arial Black" w:hint="eastAsia"/>
                <w:b/>
                <w:color w:val="000000"/>
                <w:spacing w:val="2"/>
                <w:sz w:val="30"/>
                <w:szCs w:val="30"/>
              </w:rPr>
              <w:t>导师姓名</w:t>
            </w:r>
          </w:p>
        </w:tc>
        <w:tc>
          <w:tcPr>
            <w:tcW w:w="4176" w:type="dxa"/>
            <w:shd w:val="clear" w:color="auto" w:fill="auto"/>
          </w:tcPr>
          <w:p w14:paraId="5379ACC9" w14:textId="77777777" w:rsidR="00EC6D9A" w:rsidRPr="008F1966" w:rsidRDefault="00EC6D9A" w:rsidP="004B6503">
            <w:pPr>
              <w:spacing w:line="360" w:lineRule="auto"/>
              <w:ind w:firstLineChars="0" w:firstLine="0"/>
              <w:rPr>
                <w:rFonts w:ascii="黑体" w:eastAsia="黑体" w:hAnsi="Arial Black"/>
                <w:b/>
                <w:color w:val="006CA5"/>
                <w:spacing w:val="60"/>
                <w:sz w:val="28"/>
                <w:szCs w:val="28"/>
                <w:u w:val="thick"/>
              </w:rPr>
            </w:pPr>
            <w:r>
              <w:rPr>
                <w:rFonts w:eastAsia="黑体" w:hint="eastAsia"/>
                <w:b/>
                <w:color w:val="006CA5"/>
                <w:spacing w:val="60"/>
                <w:sz w:val="28"/>
                <w:szCs w:val="28"/>
                <w:u w:val="thick"/>
              </w:rPr>
              <w:t>邓勇</w:t>
            </w:r>
            <w:r w:rsidRPr="008F1966">
              <w:rPr>
                <w:rFonts w:ascii="黑体" w:eastAsia="黑体" w:hAnsi="Arial Black" w:hint="eastAsia"/>
                <w:b/>
                <w:color w:val="006CA5"/>
                <w:spacing w:val="60"/>
                <w:sz w:val="28"/>
                <w:szCs w:val="28"/>
                <w:u w:val="thick"/>
              </w:rPr>
              <w:t>（</w:t>
            </w:r>
            <w:r>
              <w:rPr>
                <w:rFonts w:eastAsia="黑体" w:hint="eastAsia"/>
                <w:b/>
                <w:color w:val="006CA5"/>
                <w:spacing w:val="60"/>
                <w:sz w:val="28"/>
                <w:szCs w:val="28"/>
                <w:u w:val="thick"/>
              </w:rPr>
              <w:t>副教授</w:t>
            </w:r>
            <w:r w:rsidRPr="008F1966">
              <w:rPr>
                <w:rFonts w:ascii="黑体" w:eastAsia="黑体" w:hAnsi="Arial Black" w:hint="eastAsia"/>
                <w:b/>
                <w:color w:val="006CA5"/>
                <w:spacing w:val="60"/>
                <w:sz w:val="28"/>
                <w:szCs w:val="28"/>
                <w:u w:val="thick"/>
              </w:rPr>
              <w:t xml:space="preserve">）                     </w:t>
            </w:r>
          </w:p>
        </w:tc>
      </w:tr>
      <w:tr w:rsidR="00EC6D9A" w:rsidRPr="008F1966" w14:paraId="59D32180" w14:textId="77777777" w:rsidTr="004B6503">
        <w:tc>
          <w:tcPr>
            <w:tcW w:w="2628" w:type="dxa"/>
            <w:shd w:val="clear" w:color="auto" w:fill="auto"/>
          </w:tcPr>
          <w:p w14:paraId="0EC19AB7" w14:textId="77777777" w:rsidR="00EC6D9A" w:rsidRPr="008F1966" w:rsidRDefault="00EC6D9A" w:rsidP="004B6503">
            <w:pPr>
              <w:tabs>
                <w:tab w:val="left" w:pos="1889"/>
                <w:tab w:val="left" w:pos="2189"/>
              </w:tabs>
              <w:spacing w:line="360" w:lineRule="auto"/>
              <w:ind w:firstLineChars="0" w:firstLine="0"/>
              <w:jc w:val="distribute"/>
              <w:rPr>
                <w:rFonts w:ascii="黑体" w:eastAsia="黑体" w:hAnsi="Arial Black"/>
                <w:b/>
                <w:color w:val="000000"/>
                <w:spacing w:val="2"/>
                <w:sz w:val="30"/>
                <w:szCs w:val="30"/>
              </w:rPr>
            </w:pPr>
            <w:r w:rsidRPr="008F1966">
              <w:rPr>
                <w:rFonts w:ascii="黑体" w:eastAsia="黑体" w:hAnsi="Arial Black" w:hint="eastAsia"/>
                <w:b/>
                <w:color w:val="000000"/>
                <w:spacing w:val="2"/>
                <w:sz w:val="30"/>
                <w:szCs w:val="30"/>
              </w:rPr>
              <w:t>学科专业</w:t>
            </w:r>
          </w:p>
        </w:tc>
        <w:tc>
          <w:tcPr>
            <w:tcW w:w="4176" w:type="dxa"/>
            <w:shd w:val="clear" w:color="auto" w:fill="auto"/>
          </w:tcPr>
          <w:p w14:paraId="34591DA5" w14:textId="77777777" w:rsidR="00EC6D9A" w:rsidRPr="008F1966" w:rsidRDefault="00EC6D9A" w:rsidP="004B6503">
            <w:pPr>
              <w:spacing w:line="360" w:lineRule="auto"/>
              <w:ind w:firstLineChars="0" w:firstLine="0"/>
              <w:rPr>
                <w:rFonts w:ascii="黑体" w:eastAsia="黑体" w:hAnsi="Arial Black"/>
                <w:b/>
                <w:color w:val="006CA5"/>
                <w:spacing w:val="60"/>
                <w:sz w:val="28"/>
                <w:szCs w:val="28"/>
                <w:u w:val="thick"/>
              </w:rPr>
            </w:pPr>
            <w:r>
              <w:rPr>
                <w:rFonts w:eastAsia="黑体" w:hint="eastAsia"/>
                <w:b/>
                <w:color w:val="006CA5"/>
                <w:spacing w:val="60"/>
                <w:sz w:val="28"/>
                <w:szCs w:val="28"/>
                <w:u w:val="thick"/>
              </w:rPr>
              <w:t>仪器仪表工程</w:t>
            </w:r>
            <w:r w:rsidRPr="008F1966">
              <w:rPr>
                <w:rFonts w:ascii="黑体" w:eastAsia="黑体" w:hAnsi="Arial Black" w:hint="eastAsia"/>
                <w:b/>
                <w:color w:val="006CA5"/>
                <w:spacing w:val="60"/>
                <w:sz w:val="28"/>
                <w:szCs w:val="28"/>
                <w:u w:val="thick"/>
              </w:rPr>
              <w:t xml:space="preserve">                       </w:t>
            </w:r>
          </w:p>
        </w:tc>
      </w:tr>
      <w:tr w:rsidR="00EC6D9A" w:rsidRPr="008F1966" w14:paraId="6E68C847" w14:textId="77777777" w:rsidTr="004B6503">
        <w:trPr>
          <w:trHeight w:val="1310"/>
        </w:trPr>
        <w:tc>
          <w:tcPr>
            <w:tcW w:w="2628" w:type="dxa"/>
            <w:shd w:val="clear" w:color="auto" w:fill="auto"/>
          </w:tcPr>
          <w:p w14:paraId="13B90E2F" w14:textId="77777777" w:rsidR="00EC6D9A" w:rsidRPr="008F1966" w:rsidRDefault="00EC6D9A" w:rsidP="004B6503">
            <w:pPr>
              <w:tabs>
                <w:tab w:val="left" w:pos="1889"/>
                <w:tab w:val="left" w:pos="2189"/>
              </w:tabs>
              <w:spacing w:line="360" w:lineRule="auto"/>
              <w:ind w:firstLineChars="0" w:firstLine="0"/>
              <w:jc w:val="distribute"/>
              <w:rPr>
                <w:rFonts w:ascii="黑体" w:eastAsia="黑体" w:hAnsi="Arial Black"/>
                <w:b/>
                <w:color w:val="000000"/>
                <w:spacing w:val="2"/>
                <w:sz w:val="30"/>
                <w:szCs w:val="30"/>
              </w:rPr>
            </w:pPr>
            <w:proofErr w:type="gramStart"/>
            <w:r w:rsidRPr="008F1966">
              <w:rPr>
                <w:rFonts w:ascii="黑体" w:eastAsia="黑体" w:hAnsi="Arial Black" w:hint="eastAsia"/>
                <w:b/>
                <w:color w:val="000000"/>
                <w:spacing w:val="2"/>
                <w:sz w:val="30"/>
                <w:szCs w:val="30"/>
              </w:rPr>
              <w:t>研</w:t>
            </w:r>
            <w:proofErr w:type="gramEnd"/>
            <w:r w:rsidRPr="008F1966">
              <w:rPr>
                <w:rFonts w:ascii="黑体" w:eastAsia="黑体" w:hAnsi="Arial Black" w:hint="eastAsia"/>
                <w:b/>
                <w:color w:val="000000"/>
                <w:spacing w:val="2"/>
                <w:sz w:val="30"/>
                <w:szCs w:val="30"/>
              </w:rPr>
              <w:t xml:space="preserve">  究  方  向</w:t>
            </w:r>
          </w:p>
        </w:tc>
        <w:tc>
          <w:tcPr>
            <w:tcW w:w="4176" w:type="dxa"/>
            <w:shd w:val="clear" w:color="auto" w:fill="auto"/>
          </w:tcPr>
          <w:p w14:paraId="3D61DD04" w14:textId="77777777" w:rsidR="00EC6D9A" w:rsidRPr="008F1966" w:rsidRDefault="00EC6D9A" w:rsidP="004B6503">
            <w:pPr>
              <w:spacing w:line="360" w:lineRule="auto"/>
              <w:ind w:firstLineChars="0" w:firstLine="0"/>
              <w:rPr>
                <w:rFonts w:ascii="黑体" w:eastAsia="黑体" w:hAnsi="Arial Black"/>
                <w:b/>
                <w:color w:val="006CA5"/>
                <w:spacing w:val="60"/>
                <w:sz w:val="28"/>
                <w:szCs w:val="28"/>
                <w:u w:val="thick"/>
              </w:rPr>
            </w:pPr>
            <w:r>
              <w:rPr>
                <w:rFonts w:ascii="黑体" w:eastAsia="黑体" w:hAnsi="Arial Black" w:hint="eastAsia"/>
                <w:b/>
                <w:color w:val="006CA5"/>
                <w:spacing w:val="60"/>
                <w:sz w:val="28"/>
                <w:szCs w:val="28"/>
                <w:u w:val="thick"/>
              </w:rPr>
              <w:t>测试</w:t>
            </w:r>
            <w:r>
              <w:rPr>
                <w:rFonts w:ascii="黑体" w:eastAsia="黑体" w:hAnsi="Arial Black"/>
                <w:b/>
                <w:color w:val="006CA5"/>
                <w:spacing w:val="60"/>
                <w:sz w:val="28"/>
                <w:szCs w:val="28"/>
                <w:u w:val="thick"/>
              </w:rPr>
              <w:t>计量技术及仪器</w:t>
            </w:r>
            <w:r w:rsidRPr="008F1966">
              <w:rPr>
                <w:rFonts w:ascii="黑体" w:eastAsia="黑体" w:hAnsi="Arial Black" w:hint="eastAsia"/>
                <w:b/>
                <w:color w:val="006CA5"/>
                <w:spacing w:val="60"/>
                <w:sz w:val="28"/>
                <w:szCs w:val="28"/>
                <w:u w:val="thick"/>
              </w:rPr>
              <w:t xml:space="preserve">                  </w:t>
            </w:r>
          </w:p>
        </w:tc>
      </w:tr>
    </w:tbl>
    <w:p w14:paraId="44D8463A" w14:textId="77777777" w:rsidR="00EC6D9A" w:rsidRPr="00FA3597" w:rsidRDefault="00EC6D9A" w:rsidP="00EC6D9A">
      <w:pPr>
        <w:jc w:val="center"/>
        <w:rPr>
          <w:bCs/>
        </w:rPr>
      </w:pPr>
    </w:p>
    <w:p w14:paraId="380AF16B" w14:textId="77777777" w:rsidR="00EC6D9A" w:rsidRPr="00FA3597" w:rsidRDefault="00EC6D9A" w:rsidP="00EC6D9A"/>
    <w:p w14:paraId="16DC6140" w14:textId="77777777" w:rsidR="00EC6D9A" w:rsidRPr="00FA3597" w:rsidRDefault="00EC6D9A" w:rsidP="00EC6D9A"/>
    <w:p w14:paraId="1F8BA3C0" w14:textId="77777777" w:rsidR="00EC6D9A" w:rsidRPr="00FA3597" w:rsidRDefault="00EC6D9A" w:rsidP="00EC6D9A"/>
    <w:p w14:paraId="4B15CBE0" w14:textId="77777777" w:rsidR="00EC6D9A" w:rsidRPr="00FA3597" w:rsidRDefault="00EC6D9A" w:rsidP="00EC6D9A"/>
    <w:p w14:paraId="1E3B2306" w14:textId="77777777" w:rsidR="00EC6D9A" w:rsidRPr="00FA3597" w:rsidRDefault="00EC6D9A" w:rsidP="00EC6D9A"/>
    <w:p w14:paraId="5DBB5E11" w14:textId="77777777" w:rsidR="00EC6D9A" w:rsidRPr="00FA3597" w:rsidRDefault="00EC6D9A" w:rsidP="00EC6D9A"/>
    <w:p w14:paraId="7814978D" w14:textId="77777777" w:rsidR="00EC6D9A" w:rsidRPr="00FA3597" w:rsidRDefault="00EC6D9A" w:rsidP="00EC6D9A"/>
    <w:p w14:paraId="4906F335" w14:textId="77777777" w:rsidR="00EC6D9A" w:rsidRPr="00FA3597" w:rsidRDefault="00EC6D9A" w:rsidP="00EC6D9A"/>
    <w:p w14:paraId="2AAD232E" w14:textId="77777777" w:rsidR="00EC6D9A" w:rsidRPr="00FA3597" w:rsidRDefault="00EC6D9A" w:rsidP="00EC6D9A"/>
    <w:p w14:paraId="4F2B56E7" w14:textId="77777777" w:rsidR="00EC6D9A" w:rsidRPr="00FA3597" w:rsidRDefault="00EC6D9A" w:rsidP="00EC6D9A"/>
    <w:p w14:paraId="4CB1C8CA" w14:textId="77777777" w:rsidR="00EC6D9A" w:rsidRPr="00FA3597" w:rsidRDefault="00EC6D9A" w:rsidP="00EC6D9A"/>
    <w:p w14:paraId="5B70C44C" w14:textId="77777777" w:rsidR="00EC6D9A" w:rsidRPr="00FA3597" w:rsidRDefault="00EC6D9A" w:rsidP="00EC6D9A">
      <w:pPr>
        <w:jc w:val="center"/>
      </w:pPr>
    </w:p>
    <w:p w14:paraId="10278C6D" w14:textId="77777777" w:rsidR="00EC6D9A" w:rsidRPr="00FA3597" w:rsidRDefault="00EC6D9A" w:rsidP="00EC6D9A">
      <w:pPr>
        <w:jc w:val="center"/>
      </w:pPr>
    </w:p>
    <w:p w14:paraId="5842EBE4" w14:textId="77777777" w:rsidR="00EC6D9A" w:rsidRPr="00FA3597" w:rsidRDefault="00EC6D9A" w:rsidP="00EC6D9A">
      <w:pPr>
        <w:pStyle w:val="ae"/>
        <w:spacing w:after="0"/>
        <w:ind w:firstLine="300"/>
        <w:rPr>
          <w:sz w:val="15"/>
        </w:rPr>
      </w:pPr>
    </w:p>
    <w:p w14:paraId="1A606FCF" w14:textId="77777777" w:rsidR="00EC6D9A" w:rsidRPr="00FA3597" w:rsidRDefault="00EC6D9A" w:rsidP="00EC6D9A">
      <w:pPr>
        <w:pStyle w:val="ae"/>
        <w:spacing w:after="0"/>
        <w:ind w:firstLine="300"/>
        <w:rPr>
          <w:sz w:val="15"/>
        </w:rPr>
      </w:pPr>
    </w:p>
    <w:p w14:paraId="00AE13D9" w14:textId="77777777" w:rsidR="00EC6D9A" w:rsidRPr="00FA3597" w:rsidRDefault="00EC6D9A" w:rsidP="00EC6D9A">
      <w:pPr>
        <w:pStyle w:val="ae"/>
        <w:spacing w:after="0"/>
        <w:ind w:firstLine="300"/>
        <w:rPr>
          <w:sz w:val="15"/>
        </w:rPr>
      </w:pPr>
    </w:p>
    <w:p w14:paraId="313C0F6D" w14:textId="77777777" w:rsidR="00EC6D9A" w:rsidRPr="00FA3597" w:rsidRDefault="00EC6D9A" w:rsidP="00EC6D9A">
      <w:pPr>
        <w:pStyle w:val="ae"/>
        <w:spacing w:after="0"/>
        <w:ind w:firstLine="300"/>
        <w:rPr>
          <w:sz w:val="15"/>
        </w:rPr>
      </w:pPr>
    </w:p>
    <w:p w14:paraId="682886CA" w14:textId="77777777" w:rsidR="00EC6D9A" w:rsidRPr="00FA3597" w:rsidRDefault="00EC6D9A" w:rsidP="00EC6D9A">
      <w:pPr>
        <w:pStyle w:val="ae"/>
        <w:spacing w:after="0"/>
        <w:ind w:firstLine="300"/>
        <w:rPr>
          <w:sz w:val="15"/>
        </w:rPr>
      </w:pPr>
    </w:p>
    <w:p w14:paraId="75C7CF94" w14:textId="77777777" w:rsidR="00EC6D9A" w:rsidRPr="00FA3597" w:rsidRDefault="00EC6D9A" w:rsidP="00EC6D9A">
      <w:pPr>
        <w:pStyle w:val="ae"/>
        <w:spacing w:after="0"/>
        <w:ind w:firstLine="300"/>
        <w:rPr>
          <w:sz w:val="15"/>
        </w:rPr>
      </w:pPr>
    </w:p>
    <w:p w14:paraId="0D736159" w14:textId="77777777" w:rsidR="00EC6D9A" w:rsidRPr="00FA3597" w:rsidRDefault="00EC6D9A" w:rsidP="00EC6D9A">
      <w:pPr>
        <w:pStyle w:val="ae"/>
        <w:spacing w:after="0"/>
        <w:ind w:firstLine="300"/>
        <w:rPr>
          <w:sz w:val="15"/>
        </w:rPr>
      </w:pPr>
    </w:p>
    <w:p w14:paraId="1E6A3B1F" w14:textId="23DB7102" w:rsidR="00EC6D9A" w:rsidRPr="00FA3597" w:rsidRDefault="00EC6D9A" w:rsidP="00EC6D9A">
      <w:pPr>
        <w:ind w:firstLineChars="0" w:firstLine="0"/>
        <w:jc w:val="center"/>
        <w:rPr>
          <w:rFonts w:eastAsia="黑体"/>
          <w:b/>
          <w:spacing w:val="60"/>
          <w:sz w:val="30"/>
          <w:szCs w:val="30"/>
        </w:rPr>
        <w:sectPr w:rsidR="00EC6D9A" w:rsidRPr="00FA3597" w:rsidSect="00574924">
          <w:headerReference w:type="even" r:id="rId8"/>
          <w:headerReference w:type="default" r:id="rId9"/>
          <w:footerReference w:type="even" r:id="rId10"/>
          <w:footerReference w:type="default" r:id="rId11"/>
          <w:headerReference w:type="first" r:id="rId12"/>
          <w:footerReference w:type="first" r:id="rId13"/>
          <w:pgSz w:w="11907" w:h="16840" w:code="9"/>
          <w:pgMar w:top="1701" w:right="680" w:bottom="794" w:left="567" w:header="850" w:footer="964" w:gutter="0"/>
          <w:pgNumType w:fmt="upperRoman" w:start="1"/>
          <w:cols w:space="425"/>
          <w:titlePg/>
          <w:docGrid w:linePitch="326"/>
        </w:sectPr>
      </w:pPr>
      <w:r w:rsidRPr="00FA3597">
        <w:rPr>
          <w:rFonts w:eastAsia="黑体"/>
          <w:b/>
          <w:spacing w:val="60"/>
          <w:sz w:val="30"/>
          <w:szCs w:val="30"/>
        </w:rPr>
        <w:t>论文完成时间：</w:t>
      </w:r>
      <w:r w:rsidRPr="00FA3597">
        <w:rPr>
          <w:rFonts w:eastAsia="黑体"/>
          <w:b/>
          <w:spacing w:val="60"/>
          <w:sz w:val="30"/>
          <w:szCs w:val="30"/>
        </w:rPr>
        <w:t>201</w:t>
      </w:r>
      <w:r>
        <w:rPr>
          <w:rFonts w:eastAsia="黑体" w:hint="eastAsia"/>
          <w:b/>
          <w:spacing w:val="60"/>
          <w:sz w:val="30"/>
          <w:szCs w:val="30"/>
        </w:rPr>
        <w:t>8</w:t>
      </w:r>
      <w:r w:rsidRPr="00FA3597">
        <w:rPr>
          <w:rFonts w:eastAsia="黑体"/>
          <w:b/>
          <w:spacing w:val="60"/>
          <w:sz w:val="30"/>
          <w:szCs w:val="30"/>
        </w:rPr>
        <w:t>年</w:t>
      </w:r>
      <w:r w:rsidRPr="00FA3597">
        <w:rPr>
          <w:rFonts w:eastAsia="黑体"/>
          <w:b/>
          <w:spacing w:val="60"/>
          <w:sz w:val="30"/>
          <w:szCs w:val="30"/>
        </w:rPr>
        <w:t>03</w:t>
      </w:r>
      <w:r>
        <w:rPr>
          <w:rFonts w:eastAsia="黑体" w:hint="eastAsia"/>
          <w:b/>
          <w:spacing w:val="60"/>
          <w:sz w:val="30"/>
          <w:szCs w:val="30"/>
        </w:rPr>
        <w:t>月</w:t>
      </w:r>
    </w:p>
    <w:p w14:paraId="0D185D7D" w14:textId="77777777" w:rsidR="00EC6D9A" w:rsidRPr="008F1966" w:rsidRDefault="00EC6D9A" w:rsidP="00EC6D9A">
      <w:pPr>
        <w:ind w:firstLine="562"/>
        <w:jc w:val="center"/>
        <w:rPr>
          <w:rFonts w:ascii="黑体" w:eastAsia="黑体"/>
          <w:b/>
          <w:bCs/>
          <w:sz w:val="28"/>
          <w:szCs w:val="28"/>
        </w:rPr>
      </w:pPr>
      <w:bookmarkStart w:id="0" w:name="_Toc509700918"/>
      <w:r w:rsidRPr="008F1966">
        <w:rPr>
          <w:rFonts w:ascii="黑体" w:eastAsia="黑体" w:hint="eastAsia"/>
          <w:b/>
          <w:bCs/>
          <w:sz w:val="28"/>
          <w:szCs w:val="28"/>
        </w:rPr>
        <w:lastRenderedPageBreak/>
        <w:t>西南石油大学研究生学位论文知识产权声明书及</w:t>
      </w:r>
    </w:p>
    <w:p w14:paraId="7AC749F1" w14:textId="77777777" w:rsidR="00EC6D9A" w:rsidRPr="008F1966" w:rsidRDefault="00EC6D9A" w:rsidP="00EC6D9A">
      <w:pPr>
        <w:ind w:firstLine="562"/>
        <w:jc w:val="center"/>
        <w:rPr>
          <w:rFonts w:ascii="黑体" w:eastAsia="黑体"/>
          <w:b/>
          <w:bCs/>
          <w:sz w:val="28"/>
          <w:szCs w:val="28"/>
        </w:rPr>
      </w:pPr>
      <w:r w:rsidRPr="008F1966">
        <w:rPr>
          <w:rFonts w:ascii="黑体" w:eastAsia="黑体" w:hint="eastAsia"/>
          <w:b/>
          <w:bCs/>
          <w:sz w:val="28"/>
          <w:szCs w:val="28"/>
        </w:rPr>
        <w:t>学位论文版权使用授权书</w:t>
      </w:r>
    </w:p>
    <w:p w14:paraId="4A6C91F8" w14:textId="77777777" w:rsidR="00EC6D9A" w:rsidRPr="008F1966" w:rsidRDefault="00EC6D9A" w:rsidP="00EC6D9A">
      <w:pPr>
        <w:ind w:firstLine="482"/>
        <w:jc w:val="center"/>
        <w:rPr>
          <w:rFonts w:ascii="黑体" w:eastAsia="黑体"/>
          <w:b/>
          <w:bCs/>
        </w:rPr>
      </w:pPr>
    </w:p>
    <w:p w14:paraId="4228B4D4" w14:textId="77777777" w:rsidR="00EC6D9A" w:rsidRPr="008F1966" w:rsidRDefault="00EC6D9A" w:rsidP="00EC6D9A">
      <w:pPr>
        <w:spacing w:line="400" w:lineRule="exact"/>
      </w:pPr>
      <w:r w:rsidRPr="008F1966">
        <w:rPr>
          <w:rFonts w:hint="eastAsia"/>
        </w:rPr>
        <w:t>本人完全了解学校有关保护知识产权的规定，即：研究生在校攻读学位期间论文工作的知识产权单位属于西南石油大学。学校有权保留并向国家有关部门或机构送交论文的复印件和电子版。本人允许论文被查阅和借阅。学校可以将本学位论文的全部或部分内容编入有关数据库进行检索，可以采用影印、缩印或扫描等复制手段保存和汇编本学位论文。同时，本人保证，毕业后结合学位论文研究课题再撰写的文章一律注明作者单位为西南石油大学。</w:t>
      </w:r>
    </w:p>
    <w:p w14:paraId="2EAE0BC6" w14:textId="77777777" w:rsidR="00EC6D9A" w:rsidRPr="008F1966" w:rsidRDefault="00EC6D9A" w:rsidP="00EC6D9A">
      <w:pPr>
        <w:spacing w:line="400" w:lineRule="exact"/>
      </w:pPr>
      <w:r w:rsidRPr="008F1966">
        <w:rPr>
          <w:rFonts w:hint="eastAsia"/>
        </w:rPr>
        <w:t>本学位论文属于</w:t>
      </w:r>
    </w:p>
    <w:p w14:paraId="66066DD7" w14:textId="77777777" w:rsidR="00EC6D9A" w:rsidRPr="008F1966" w:rsidRDefault="00EC6D9A" w:rsidP="00EC6D9A">
      <w:pPr>
        <w:spacing w:line="400" w:lineRule="exact"/>
      </w:pPr>
      <w:r w:rsidRPr="008F1966">
        <w:rPr>
          <w:rFonts w:hint="eastAsia"/>
        </w:rPr>
        <w:t>1</w:t>
      </w:r>
      <w:r w:rsidRPr="008F1966">
        <w:rPr>
          <w:rFonts w:hint="eastAsia"/>
        </w:rPr>
        <w:t>、保密（</w:t>
      </w:r>
      <w:r w:rsidRPr="008F1966">
        <w:rPr>
          <w:rFonts w:hint="eastAsia"/>
        </w:rPr>
        <w:t xml:space="preserve">    </w:t>
      </w:r>
      <w:r w:rsidRPr="008F1966">
        <w:rPr>
          <w:rFonts w:hint="eastAsia"/>
        </w:rPr>
        <w:t>），在</w:t>
      </w:r>
      <w:r w:rsidRPr="008F1966">
        <w:rPr>
          <w:rFonts w:hint="eastAsia"/>
        </w:rPr>
        <w:t xml:space="preserve">     </w:t>
      </w:r>
      <w:r w:rsidRPr="008F1966">
        <w:rPr>
          <w:rFonts w:hint="eastAsia"/>
        </w:rPr>
        <w:t>年解密后适用本授权书。</w:t>
      </w:r>
    </w:p>
    <w:p w14:paraId="1FB0B2D0" w14:textId="77777777" w:rsidR="00EC6D9A" w:rsidRPr="008F1966" w:rsidRDefault="00EC6D9A" w:rsidP="00EC6D9A">
      <w:pPr>
        <w:spacing w:line="400" w:lineRule="exact"/>
      </w:pPr>
      <w:r w:rsidRPr="008F1966">
        <w:rPr>
          <w:rFonts w:hint="eastAsia"/>
        </w:rPr>
        <w:t>2</w:t>
      </w:r>
      <w:r w:rsidRPr="008F1966">
        <w:rPr>
          <w:rFonts w:hint="eastAsia"/>
        </w:rPr>
        <w:t>、不保密（</w:t>
      </w:r>
      <w:r w:rsidRPr="008F1966">
        <w:rPr>
          <w:rFonts w:hint="eastAsia"/>
        </w:rPr>
        <w:t xml:space="preserve">    </w:t>
      </w:r>
      <w:r w:rsidRPr="008F1966">
        <w:rPr>
          <w:rFonts w:hint="eastAsia"/>
        </w:rPr>
        <w:t>）</w:t>
      </w:r>
    </w:p>
    <w:p w14:paraId="58C8AA01" w14:textId="77777777" w:rsidR="00EC6D9A" w:rsidRPr="008F1966" w:rsidRDefault="00EC6D9A" w:rsidP="00EC6D9A">
      <w:pPr>
        <w:spacing w:line="400" w:lineRule="exact"/>
      </w:pPr>
      <w:r w:rsidRPr="008F1966">
        <w:rPr>
          <w:rFonts w:hint="eastAsia"/>
        </w:rPr>
        <w:t>（请在以上相应括号内打“√”）</w:t>
      </w:r>
    </w:p>
    <w:p w14:paraId="252EDD67" w14:textId="77777777" w:rsidR="00EC6D9A" w:rsidRPr="008F1966" w:rsidRDefault="00EC6D9A" w:rsidP="00EC6D9A">
      <w:pPr>
        <w:spacing w:line="400" w:lineRule="exact"/>
      </w:pPr>
    </w:p>
    <w:p w14:paraId="11F0879F" w14:textId="77777777" w:rsidR="00EC6D9A" w:rsidRPr="008F1966" w:rsidRDefault="00EC6D9A" w:rsidP="00EC6D9A">
      <w:pPr>
        <w:spacing w:line="400" w:lineRule="exact"/>
      </w:pPr>
    </w:p>
    <w:p w14:paraId="538F9203" w14:textId="77777777" w:rsidR="00EC6D9A" w:rsidRPr="008F1966" w:rsidRDefault="00EC6D9A" w:rsidP="00EC6D9A">
      <w:pPr>
        <w:spacing w:line="400" w:lineRule="exact"/>
        <w:rPr>
          <w:u w:val="single"/>
        </w:rPr>
      </w:pPr>
      <w:r w:rsidRPr="008F1966">
        <w:rPr>
          <w:rFonts w:hint="eastAsia"/>
        </w:rPr>
        <w:t>学位论文作者签名：</w:t>
      </w:r>
      <w:r w:rsidRPr="008F1966">
        <w:rPr>
          <w:rFonts w:hint="eastAsia"/>
          <w:u w:val="single"/>
        </w:rPr>
        <w:t xml:space="preserve">             </w:t>
      </w:r>
      <w:r w:rsidRPr="008F1966">
        <w:rPr>
          <w:rFonts w:hint="eastAsia"/>
        </w:rPr>
        <w:t>指导教师签名：</w:t>
      </w:r>
      <w:r w:rsidRPr="008F1966">
        <w:rPr>
          <w:rFonts w:hint="eastAsia"/>
          <w:u w:val="single"/>
        </w:rPr>
        <w:t xml:space="preserve">             </w:t>
      </w:r>
    </w:p>
    <w:p w14:paraId="45E16038" w14:textId="77777777" w:rsidR="00EC6D9A" w:rsidRPr="008F1966" w:rsidRDefault="00EC6D9A" w:rsidP="00EC6D9A">
      <w:pPr>
        <w:spacing w:line="400" w:lineRule="exact"/>
        <w:ind w:firstLineChars="1255" w:firstLine="3012"/>
        <w:rPr>
          <w:rFonts w:ascii="仿宋_GB2312"/>
        </w:rPr>
      </w:pPr>
      <w:r w:rsidRPr="008F1966">
        <w:rPr>
          <w:rFonts w:ascii="仿宋_GB2312" w:hint="eastAsia"/>
        </w:rPr>
        <w:t>年</w:t>
      </w:r>
      <w:r w:rsidRPr="008F1966">
        <w:rPr>
          <w:rFonts w:ascii="仿宋_GB2312" w:hint="eastAsia"/>
        </w:rPr>
        <w:t xml:space="preserve">   </w:t>
      </w:r>
      <w:r w:rsidRPr="008F1966">
        <w:rPr>
          <w:rFonts w:ascii="仿宋_GB2312" w:hint="eastAsia"/>
        </w:rPr>
        <w:t>月</w:t>
      </w:r>
      <w:r w:rsidRPr="008F1966">
        <w:rPr>
          <w:rFonts w:ascii="仿宋_GB2312" w:hint="eastAsia"/>
        </w:rPr>
        <w:t xml:space="preserve">   </w:t>
      </w:r>
      <w:r w:rsidRPr="008F1966">
        <w:rPr>
          <w:rFonts w:ascii="仿宋_GB2312" w:hint="eastAsia"/>
        </w:rPr>
        <w:t>日</w:t>
      </w:r>
      <w:r w:rsidRPr="008F1966">
        <w:rPr>
          <w:rFonts w:ascii="仿宋_GB2312" w:hint="eastAsia"/>
        </w:rPr>
        <w:t xml:space="preserve">             </w:t>
      </w:r>
      <w:r w:rsidRPr="008F1966">
        <w:rPr>
          <w:rFonts w:ascii="仿宋_GB2312" w:hint="eastAsia"/>
        </w:rPr>
        <w:t>年</w:t>
      </w:r>
      <w:r w:rsidRPr="008F1966">
        <w:rPr>
          <w:rFonts w:ascii="仿宋_GB2312" w:hint="eastAsia"/>
        </w:rPr>
        <w:t xml:space="preserve">   </w:t>
      </w:r>
      <w:r w:rsidRPr="008F1966">
        <w:rPr>
          <w:rFonts w:ascii="仿宋_GB2312" w:hint="eastAsia"/>
        </w:rPr>
        <w:t>月</w:t>
      </w:r>
      <w:r w:rsidRPr="008F1966">
        <w:rPr>
          <w:rFonts w:ascii="仿宋_GB2312" w:hint="eastAsia"/>
        </w:rPr>
        <w:t xml:space="preserve">   </w:t>
      </w:r>
      <w:r w:rsidRPr="008F1966">
        <w:rPr>
          <w:rFonts w:ascii="仿宋_GB2312" w:hint="eastAsia"/>
        </w:rPr>
        <w:t>日</w:t>
      </w:r>
    </w:p>
    <w:p w14:paraId="72352A18" w14:textId="77777777" w:rsidR="00EC6D9A" w:rsidRPr="008F1966" w:rsidRDefault="00EC6D9A" w:rsidP="00EC6D9A">
      <w:pPr>
        <w:spacing w:line="400" w:lineRule="exact"/>
        <w:ind w:firstLineChars="1255" w:firstLine="3012"/>
        <w:rPr>
          <w:rFonts w:ascii="仿宋_GB2312"/>
        </w:rPr>
      </w:pPr>
    </w:p>
    <w:p w14:paraId="7C9CCE2E" w14:textId="77777777" w:rsidR="00EC6D9A" w:rsidRPr="008F1966" w:rsidRDefault="00EC6D9A" w:rsidP="00EC6D9A">
      <w:pPr>
        <w:pBdr>
          <w:bottom w:val="single" w:sz="6" w:space="1" w:color="auto"/>
        </w:pBdr>
        <w:spacing w:line="400" w:lineRule="exact"/>
        <w:ind w:firstLineChars="1255" w:firstLine="3012"/>
        <w:rPr>
          <w:u w:val="single"/>
        </w:rPr>
      </w:pPr>
    </w:p>
    <w:p w14:paraId="269EB778" w14:textId="77777777" w:rsidR="00EC6D9A" w:rsidRPr="008F1966" w:rsidRDefault="00EC6D9A" w:rsidP="00EC6D9A">
      <w:pPr>
        <w:pBdr>
          <w:bottom w:val="single" w:sz="6" w:space="1" w:color="auto"/>
        </w:pBdr>
        <w:spacing w:line="400" w:lineRule="exact"/>
        <w:ind w:firstLineChars="1255" w:firstLine="3012"/>
        <w:rPr>
          <w:u w:val="single"/>
        </w:rPr>
      </w:pPr>
    </w:p>
    <w:p w14:paraId="31F13AB4" w14:textId="77777777" w:rsidR="00EC6D9A" w:rsidRPr="008F1966" w:rsidRDefault="00EC6D9A" w:rsidP="00EC6D9A">
      <w:pPr>
        <w:spacing w:line="400" w:lineRule="exact"/>
        <w:ind w:firstLine="482"/>
        <w:rPr>
          <w:rFonts w:ascii="仿宋_GB2312" w:eastAsia="仿宋_GB2312"/>
          <w:b/>
          <w:bCs/>
        </w:rPr>
      </w:pPr>
    </w:p>
    <w:p w14:paraId="0E65E981" w14:textId="77777777" w:rsidR="00EC6D9A" w:rsidRPr="008F1966" w:rsidRDefault="00EC6D9A" w:rsidP="00EC6D9A">
      <w:pPr>
        <w:spacing w:line="400" w:lineRule="exact"/>
        <w:ind w:firstLine="482"/>
        <w:rPr>
          <w:rFonts w:ascii="仿宋_GB2312" w:eastAsia="仿宋_GB2312"/>
          <w:b/>
          <w:bCs/>
        </w:rPr>
      </w:pPr>
    </w:p>
    <w:p w14:paraId="76BBB2BB" w14:textId="77777777" w:rsidR="00EC6D9A" w:rsidRPr="008F1966" w:rsidRDefault="00EC6D9A" w:rsidP="00EC6D9A">
      <w:pPr>
        <w:spacing w:line="400" w:lineRule="exact"/>
        <w:ind w:firstLine="562"/>
        <w:jc w:val="center"/>
        <w:rPr>
          <w:rFonts w:ascii="黑体" w:eastAsia="黑体"/>
          <w:b/>
          <w:bCs/>
          <w:sz w:val="28"/>
          <w:szCs w:val="28"/>
        </w:rPr>
      </w:pPr>
      <w:r w:rsidRPr="008F1966">
        <w:rPr>
          <w:rFonts w:ascii="黑体" w:eastAsia="黑体" w:hint="eastAsia"/>
          <w:b/>
          <w:bCs/>
          <w:sz w:val="28"/>
          <w:szCs w:val="28"/>
        </w:rPr>
        <w:t>西南石油大学研究生学位论文独创性声明</w:t>
      </w:r>
    </w:p>
    <w:p w14:paraId="19C4AAF8" w14:textId="77777777" w:rsidR="00EC6D9A" w:rsidRPr="008F1966" w:rsidRDefault="00EC6D9A" w:rsidP="00EC6D9A">
      <w:pPr>
        <w:spacing w:line="400" w:lineRule="exact"/>
        <w:ind w:left="480"/>
        <w:rPr>
          <w:bCs/>
        </w:rPr>
      </w:pPr>
      <w:r w:rsidRPr="008F1966">
        <w:rPr>
          <w:rFonts w:hint="eastAsia"/>
          <w:bCs/>
        </w:rPr>
        <w:t>本人声明：所呈交的研究生学位论文是本人在导师指导下进行的研究工作及取得的研究成果。据我所知，除了文中特别加以标注和致谢的地方外，本论文不包含其他人已经发表或撰写过的研究成果，也不包含其他人为获得西南石油大学或其它教育机构的学位或证书而使用过的材料。与我一同工作的同志对本研究所做的任何贡献均已在论文中作了明确的说明并表示谢意。</w:t>
      </w:r>
    </w:p>
    <w:p w14:paraId="28DFA976" w14:textId="77777777" w:rsidR="00EC6D9A" w:rsidRPr="008F1966" w:rsidRDefault="00EC6D9A" w:rsidP="00EC6D9A">
      <w:pPr>
        <w:spacing w:line="400" w:lineRule="exact"/>
        <w:ind w:left="480" w:firstLine="482"/>
        <w:rPr>
          <w:b/>
          <w:bCs/>
        </w:rPr>
      </w:pPr>
    </w:p>
    <w:p w14:paraId="2774E4A4" w14:textId="77777777" w:rsidR="00EC6D9A" w:rsidRPr="008F1966" w:rsidRDefault="00EC6D9A" w:rsidP="00EC6D9A">
      <w:pPr>
        <w:spacing w:line="400" w:lineRule="exact"/>
        <w:rPr>
          <w:rFonts w:ascii="仿宋_GB2312"/>
        </w:rPr>
      </w:pPr>
      <w:r w:rsidRPr="008F1966">
        <w:rPr>
          <w:rFonts w:ascii="仿宋_GB2312" w:hint="eastAsia"/>
        </w:rPr>
        <w:t xml:space="preserve">                                 </w:t>
      </w:r>
      <w:r w:rsidRPr="008F1966">
        <w:rPr>
          <w:rFonts w:ascii="仿宋_GB2312" w:hint="eastAsia"/>
        </w:rPr>
        <w:t>学位论文作者签名：</w:t>
      </w:r>
    </w:p>
    <w:p w14:paraId="4A743A13" w14:textId="77777777" w:rsidR="00EC6D9A" w:rsidRDefault="00EC6D9A" w:rsidP="00EC6D9A">
      <w:pPr>
        <w:spacing w:line="400" w:lineRule="exact"/>
        <w:rPr>
          <w:rFonts w:ascii="仿宋_GB2312"/>
        </w:rPr>
      </w:pPr>
      <w:r w:rsidRPr="008F1966">
        <w:t xml:space="preserve">                 </w:t>
      </w:r>
      <w:r w:rsidRPr="008F1966">
        <w:rPr>
          <w:rFonts w:hint="eastAsia"/>
        </w:rPr>
        <w:t xml:space="preserve">                      </w:t>
      </w:r>
      <w:r w:rsidRPr="008F1966">
        <w:t xml:space="preserve">   </w:t>
      </w:r>
      <w:r w:rsidRPr="008F1966">
        <w:rPr>
          <w:rFonts w:ascii="仿宋_GB2312" w:hint="eastAsia"/>
        </w:rPr>
        <w:t>年</w:t>
      </w:r>
      <w:r w:rsidRPr="008F1966">
        <w:rPr>
          <w:rFonts w:ascii="仿宋_GB2312" w:hint="eastAsia"/>
        </w:rPr>
        <w:t xml:space="preserve">   </w:t>
      </w:r>
      <w:r w:rsidRPr="008F1966">
        <w:rPr>
          <w:rFonts w:ascii="仿宋_GB2312" w:hint="eastAsia"/>
        </w:rPr>
        <w:t>月</w:t>
      </w:r>
      <w:r w:rsidRPr="008F1966">
        <w:rPr>
          <w:rFonts w:ascii="仿宋_GB2312" w:hint="eastAsia"/>
        </w:rPr>
        <w:t xml:space="preserve">   </w:t>
      </w:r>
    </w:p>
    <w:p w14:paraId="67E4C437" w14:textId="77777777" w:rsidR="00EC6D9A" w:rsidRPr="001A1FF2" w:rsidRDefault="00EC6D9A" w:rsidP="00EC6D9A">
      <w:pPr>
        <w:spacing w:line="400" w:lineRule="exact"/>
        <w:rPr>
          <w:rFonts w:ascii="仿宋_GB2312"/>
        </w:rPr>
      </w:pPr>
    </w:p>
    <w:p w14:paraId="60C4BE0F" w14:textId="5237AF91" w:rsidR="002E1C62" w:rsidRPr="002353D8" w:rsidRDefault="00C67A74" w:rsidP="002353D8">
      <w:pPr>
        <w:spacing w:before="240" w:after="60"/>
        <w:ind w:firstLineChars="0" w:firstLine="0"/>
        <w:jc w:val="center"/>
        <w:rPr>
          <w:rFonts w:ascii="黑体" w:eastAsia="黑体" w:hAnsi="黑体"/>
          <w:sz w:val="36"/>
          <w:szCs w:val="36"/>
        </w:rPr>
      </w:pPr>
      <w:r w:rsidRPr="002353D8">
        <w:rPr>
          <w:rFonts w:ascii="黑体" w:eastAsia="黑体" w:hAnsi="黑体" w:hint="eastAsia"/>
          <w:sz w:val="36"/>
          <w:szCs w:val="36"/>
        </w:rPr>
        <w:lastRenderedPageBreak/>
        <w:t>摘</w:t>
      </w:r>
      <w:r w:rsidR="002353D8" w:rsidRPr="002353D8">
        <w:rPr>
          <w:rFonts w:ascii="黑体" w:eastAsia="黑体" w:hAnsi="黑体" w:hint="eastAsia"/>
          <w:sz w:val="36"/>
          <w:szCs w:val="36"/>
        </w:rPr>
        <w:t xml:space="preserve"> </w:t>
      </w:r>
      <w:r w:rsidRPr="002353D8">
        <w:rPr>
          <w:rFonts w:ascii="黑体" w:eastAsia="黑体" w:hAnsi="黑体" w:hint="eastAsia"/>
          <w:sz w:val="36"/>
          <w:szCs w:val="36"/>
        </w:rPr>
        <w:t>要</w:t>
      </w:r>
      <w:bookmarkEnd w:id="0"/>
    </w:p>
    <w:p w14:paraId="168135AA" w14:textId="3E80EA2A" w:rsidR="001F7B4A" w:rsidRDefault="001F7B4A" w:rsidP="00197EF3">
      <w:r>
        <w:rPr>
          <w:rFonts w:hint="eastAsia"/>
        </w:rPr>
        <w:t>本课题</w:t>
      </w:r>
      <w:r w:rsidR="00364B36">
        <w:rPr>
          <w:rFonts w:hint="eastAsia"/>
        </w:rPr>
        <w:t>基于智能</w:t>
      </w:r>
      <w:r w:rsidR="006A5E6B">
        <w:rPr>
          <w:rFonts w:hint="eastAsia"/>
        </w:rPr>
        <w:t>技术</w:t>
      </w:r>
      <w:r w:rsidR="00364B36">
        <w:rPr>
          <w:rFonts w:hint="eastAsia"/>
        </w:rPr>
        <w:t>飞速</w:t>
      </w:r>
      <w:r w:rsidR="00364B36">
        <w:t>发展的大背景下，</w:t>
      </w:r>
      <w:r w:rsidR="00364B36">
        <w:rPr>
          <w:rFonts w:hint="eastAsia"/>
        </w:rPr>
        <w:t>针对</w:t>
      </w:r>
      <w:r w:rsidR="00364B36">
        <w:t>物联网</w:t>
      </w:r>
      <w:r w:rsidR="00364B36">
        <w:rPr>
          <w:rFonts w:hint="eastAsia"/>
        </w:rPr>
        <w:t>快速</w:t>
      </w:r>
      <w:r w:rsidR="00364B36">
        <w:t>成</w:t>
      </w:r>
      <w:r w:rsidR="006A5E6B">
        <w:rPr>
          <w:rFonts w:hint="eastAsia"/>
        </w:rPr>
        <w:t>长</w:t>
      </w:r>
      <w:r w:rsidR="00364B36">
        <w:t>，对无线</w:t>
      </w:r>
      <w:r w:rsidR="00364B36">
        <w:rPr>
          <w:rFonts w:hint="eastAsia"/>
        </w:rPr>
        <w:t>传导</w:t>
      </w:r>
      <w:r w:rsidR="00364B36">
        <w:t>技术的需求大、</w:t>
      </w:r>
      <w:r w:rsidR="00364B36">
        <w:rPr>
          <w:rFonts w:hint="eastAsia"/>
        </w:rPr>
        <w:t>性能要求高</w:t>
      </w:r>
      <w:r w:rsidR="00364B36">
        <w:t>的特点而提出，对无线技术进行</w:t>
      </w:r>
      <w:r w:rsidR="00364B36">
        <w:rPr>
          <w:rFonts w:hint="eastAsia"/>
        </w:rPr>
        <w:t>分析</w:t>
      </w:r>
      <w:r w:rsidR="00364B36">
        <w:t>与研究以</w:t>
      </w:r>
      <w:r w:rsidR="00364B36">
        <w:rPr>
          <w:rFonts w:hint="eastAsia"/>
        </w:rPr>
        <w:t>提高</w:t>
      </w:r>
      <w:r w:rsidR="00364B36">
        <w:t>无线</w:t>
      </w:r>
      <w:r w:rsidR="00364B36">
        <w:rPr>
          <w:rFonts w:hint="eastAsia"/>
        </w:rPr>
        <w:t>传导</w:t>
      </w:r>
      <w:r w:rsidR="00364B36">
        <w:t>的性能。</w:t>
      </w:r>
    </w:p>
    <w:p w14:paraId="6EF9A158" w14:textId="28FA4221" w:rsidR="00183F6D" w:rsidRDefault="00364B36" w:rsidP="00197EF3">
      <w:r w:rsidRPr="00183F6D">
        <w:rPr>
          <w:rFonts w:hint="eastAsia"/>
        </w:rPr>
        <w:t>物联网应用</w:t>
      </w:r>
      <w:r w:rsidRPr="00183F6D">
        <w:t>广泛</w:t>
      </w:r>
      <w:r w:rsidRPr="00183F6D">
        <w:rPr>
          <w:rFonts w:hint="eastAsia"/>
        </w:rPr>
        <w:t>。</w:t>
      </w:r>
      <w:r w:rsidRPr="00183F6D">
        <w:t>无线传</w:t>
      </w:r>
      <w:r w:rsidR="006A5E6B" w:rsidRPr="00183F6D">
        <w:rPr>
          <w:rFonts w:hint="eastAsia"/>
        </w:rPr>
        <w:t>导</w:t>
      </w:r>
      <w:r w:rsidRPr="00183F6D">
        <w:rPr>
          <w:rFonts w:hint="eastAsia"/>
        </w:rPr>
        <w:t>技术</w:t>
      </w:r>
      <w:r w:rsidRPr="00183F6D">
        <w:t>作为物联网</w:t>
      </w:r>
      <w:r w:rsidRPr="00183F6D">
        <w:rPr>
          <w:rFonts w:hint="eastAsia"/>
        </w:rPr>
        <w:t>发展</w:t>
      </w:r>
      <w:r w:rsidRPr="00183F6D">
        <w:t>的</w:t>
      </w:r>
      <w:r w:rsidRPr="00183F6D">
        <w:rPr>
          <w:rFonts w:hint="eastAsia"/>
        </w:rPr>
        <w:t>关键部分</w:t>
      </w:r>
      <w:r w:rsidRPr="00183F6D">
        <w:t>，对其</w:t>
      </w:r>
      <w:r w:rsidRPr="00183F6D">
        <w:rPr>
          <w:rFonts w:hint="eastAsia"/>
        </w:rPr>
        <w:t>传导</w:t>
      </w:r>
      <w:r w:rsidRPr="00183F6D">
        <w:t>性能的研究尤为重要。</w:t>
      </w:r>
      <w:r w:rsidR="00183F6D" w:rsidRPr="00183F6D">
        <w:rPr>
          <w:rFonts w:hint="eastAsia"/>
        </w:rPr>
        <w:t>当无线</w:t>
      </w:r>
      <w:r w:rsidR="00183F6D" w:rsidRPr="00183F6D">
        <w:t>技术的传导性能</w:t>
      </w:r>
      <w:r w:rsidR="00183F6D" w:rsidRPr="00183F6D">
        <w:rPr>
          <w:rFonts w:hint="eastAsia"/>
        </w:rPr>
        <w:t>过差</w:t>
      </w:r>
      <w:r w:rsidR="00183F6D" w:rsidRPr="00183F6D">
        <w:t>时，</w:t>
      </w:r>
      <w:r w:rsidR="00183F6D" w:rsidRPr="00183F6D">
        <w:rPr>
          <w:rFonts w:hint="eastAsia"/>
        </w:rPr>
        <w:t>设备</w:t>
      </w:r>
      <w:r w:rsidR="00183F6D" w:rsidRPr="00183F6D">
        <w:t>之间的数据将无法</w:t>
      </w:r>
      <w:r w:rsidR="00183F6D" w:rsidRPr="00183F6D">
        <w:rPr>
          <w:rFonts w:hint="eastAsia"/>
        </w:rPr>
        <w:t>正常</w:t>
      </w:r>
      <w:r w:rsidR="00183F6D" w:rsidRPr="00183F6D">
        <w:t>传输，</w:t>
      </w:r>
      <w:r w:rsidR="00183F6D" w:rsidRPr="00183F6D">
        <w:rPr>
          <w:rFonts w:hint="eastAsia"/>
        </w:rPr>
        <w:t>将导致整个</w:t>
      </w:r>
      <w:r w:rsidR="00183F6D" w:rsidRPr="00183F6D">
        <w:t>物联网系统无法正常工作。</w:t>
      </w:r>
      <w:r w:rsidR="006A5E6B" w:rsidRPr="00183F6D">
        <w:rPr>
          <w:rFonts w:hint="eastAsia"/>
        </w:rPr>
        <w:t>近年来，无线技术</w:t>
      </w:r>
      <w:r w:rsidR="006A5E6B" w:rsidRPr="00183F6D">
        <w:t>不断发展，</w:t>
      </w:r>
      <w:r w:rsidR="006A5E6B" w:rsidRPr="00183F6D">
        <w:rPr>
          <w:rFonts w:hint="eastAsia"/>
        </w:rPr>
        <w:t>出现</w:t>
      </w:r>
      <w:r w:rsidR="006A5E6B" w:rsidRPr="00183F6D">
        <w:t>了</w:t>
      </w:r>
      <w:r w:rsidR="006A5E6B" w:rsidRPr="00183F6D">
        <w:t xml:space="preserve"> Long Range</w:t>
      </w:r>
      <w:r w:rsidR="006A5E6B" w:rsidRPr="00183F6D">
        <w:rPr>
          <w:rFonts w:hint="eastAsia"/>
        </w:rPr>
        <w:t>（简称</w:t>
      </w:r>
      <w:r w:rsidR="006A5E6B" w:rsidRPr="00183F6D">
        <w:t>LoRa</w:t>
      </w:r>
      <w:r w:rsidR="006A5E6B" w:rsidRPr="00183F6D">
        <w:rPr>
          <w:rFonts w:hint="eastAsia"/>
        </w:rPr>
        <w:t>）技术，</w:t>
      </w:r>
      <w:r w:rsidR="006A5E6B" w:rsidRPr="00183F6D">
        <w:t>它</w:t>
      </w:r>
      <w:r w:rsidR="006A5E6B" w:rsidRPr="00183F6D">
        <w:rPr>
          <w:rFonts w:hint="eastAsia"/>
        </w:rPr>
        <w:t>是一种新型</w:t>
      </w:r>
      <w:r w:rsidR="006A5E6B" w:rsidRPr="00183F6D">
        <w:t>的</w:t>
      </w:r>
      <w:r w:rsidR="006A5E6B" w:rsidRPr="00183F6D">
        <w:rPr>
          <w:rFonts w:hint="eastAsia"/>
        </w:rPr>
        <w:t>面向远距离、低功耗设备的无线技术，具有远距离、低功耗、</w:t>
      </w:r>
      <w:proofErr w:type="gramStart"/>
      <w:r w:rsidR="006A5E6B" w:rsidRPr="008A5B27">
        <w:rPr>
          <w:rFonts w:hint="eastAsia"/>
        </w:rPr>
        <w:t>低数据</w:t>
      </w:r>
      <w:proofErr w:type="gramEnd"/>
      <w:r w:rsidR="006A5E6B" w:rsidRPr="008A5B27">
        <w:rPr>
          <w:rFonts w:hint="eastAsia"/>
        </w:rPr>
        <w:t>速率</w:t>
      </w:r>
      <w:r w:rsidR="006A5E6B" w:rsidRPr="00183F6D">
        <w:rPr>
          <w:rFonts w:hint="eastAsia"/>
        </w:rPr>
        <w:t>、</w:t>
      </w:r>
      <w:proofErr w:type="gramStart"/>
      <w:r w:rsidR="006A5E6B" w:rsidRPr="00183F6D">
        <w:rPr>
          <w:rFonts w:hint="eastAsia"/>
        </w:rPr>
        <w:t>低复杂</w:t>
      </w:r>
      <w:proofErr w:type="gramEnd"/>
      <w:r w:rsidR="006A5E6B" w:rsidRPr="00183F6D">
        <w:rPr>
          <w:rFonts w:hint="eastAsia"/>
        </w:rPr>
        <w:t>度、低成本及双向无线通信等特点，适合于自动控制、数据采集和</w:t>
      </w:r>
      <w:proofErr w:type="gramStart"/>
      <w:r w:rsidR="006A5E6B" w:rsidRPr="00183F6D">
        <w:rPr>
          <w:rFonts w:hint="eastAsia"/>
        </w:rPr>
        <w:t>物联网</w:t>
      </w:r>
      <w:proofErr w:type="gramEnd"/>
      <w:r w:rsidR="006A5E6B" w:rsidRPr="00183F6D">
        <w:rPr>
          <w:rFonts w:hint="eastAsia"/>
        </w:rPr>
        <w:t>等领域</w:t>
      </w:r>
      <w:r w:rsidR="00183F6D" w:rsidRPr="00183F6D">
        <w:rPr>
          <w:rFonts w:hint="eastAsia"/>
        </w:rPr>
        <w:t>。</w:t>
      </w:r>
      <w:r w:rsidR="00183F6D" w:rsidRPr="00183F6D">
        <w:t>LoRa</w:t>
      </w:r>
      <w:r w:rsidR="00183F6D" w:rsidRPr="00183F6D">
        <w:rPr>
          <w:rFonts w:hint="eastAsia"/>
        </w:rPr>
        <w:t>技术凭借</w:t>
      </w:r>
      <w:r w:rsidR="00183F6D" w:rsidRPr="00183F6D">
        <w:t>其独有优势成为一种重要的无线技术。</w:t>
      </w:r>
      <w:r w:rsidR="00183F6D" w:rsidRPr="00183F6D">
        <w:rPr>
          <w:rFonts w:hint="eastAsia"/>
        </w:rPr>
        <w:t>因此</w:t>
      </w:r>
      <w:r w:rsidR="00183F6D" w:rsidRPr="00183F6D">
        <w:t>，本文主要针对</w:t>
      </w:r>
      <w:r w:rsidR="00183F6D" w:rsidRPr="00183F6D">
        <w:t>LoRa</w:t>
      </w:r>
      <w:r w:rsidR="00183F6D" w:rsidRPr="00183F6D">
        <w:rPr>
          <w:rFonts w:hint="eastAsia"/>
        </w:rPr>
        <w:t>技术从提高无线</w:t>
      </w:r>
      <w:r w:rsidR="00183F6D" w:rsidRPr="00183F6D">
        <w:t>传导的</w:t>
      </w:r>
      <w:r w:rsidR="00183F6D" w:rsidRPr="00183F6D">
        <w:rPr>
          <w:rFonts w:hint="eastAsia"/>
        </w:rPr>
        <w:t>性能方面</w:t>
      </w:r>
      <w:r w:rsidR="00183F6D" w:rsidRPr="00183F6D">
        <w:t>展开研究</w:t>
      </w:r>
      <w:r w:rsidR="00183F6D" w:rsidRPr="00183F6D">
        <w:rPr>
          <w:rFonts w:hint="eastAsia"/>
        </w:rPr>
        <w:t>与</w:t>
      </w:r>
      <w:r w:rsidR="00183F6D" w:rsidRPr="00183F6D">
        <w:t>分析</w:t>
      </w:r>
      <w:r w:rsidR="00183F6D" w:rsidRPr="00183F6D">
        <w:rPr>
          <w:rFonts w:hint="eastAsia"/>
        </w:rPr>
        <w:t>。</w:t>
      </w:r>
    </w:p>
    <w:p w14:paraId="651015E0" w14:textId="77777777" w:rsidR="000841A5" w:rsidRDefault="000841A5" w:rsidP="000841A5">
      <w:r>
        <w:rPr>
          <w:rFonts w:hint="eastAsia"/>
        </w:rPr>
        <w:t>对</w:t>
      </w:r>
      <w:r>
        <w:t>LoRa</w:t>
      </w:r>
      <w:r>
        <w:rPr>
          <w:rFonts w:hint="eastAsia"/>
        </w:rPr>
        <w:t>的基本原理和理论依据进行研究与</w:t>
      </w:r>
      <w:r>
        <w:t>分析。</w:t>
      </w:r>
      <w:r>
        <w:rPr>
          <w:rFonts w:hint="eastAsia"/>
        </w:rPr>
        <w:t>通过与其他无线技术相比突出了</w:t>
      </w:r>
      <w:r>
        <w:t>LoRa</w:t>
      </w:r>
      <w:r>
        <w:rPr>
          <w:rFonts w:hint="eastAsia"/>
        </w:rPr>
        <w:t>技术的优势和特点，分析了</w:t>
      </w:r>
      <w:r>
        <w:rPr>
          <w:rFonts w:hint="eastAsia"/>
        </w:rPr>
        <w:t xml:space="preserve"> </w:t>
      </w:r>
      <w:r>
        <w:t>LoRa</w:t>
      </w:r>
      <w:r>
        <w:rPr>
          <w:rFonts w:hint="eastAsia"/>
        </w:rPr>
        <w:t>所采用的调制模式和无线传输保障机制，重点阐述了</w:t>
      </w:r>
      <w:r>
        <w:t>LoRaWAN</w:t>
      </w:r>
      <w:r>
        <w:rPr>
          <w:rFonts w:hint="eastAsia"/>
        </w:rPr>
        <w:t>协议的架构，提出在</w:t>
      </w:r>
      <w:r>
        <w:rPr>
          <w:rFonts w:hint="eastAsia"/>
        </w:rPr>
        <w:t>LoRaWAN</w:t>
      </w:r>
      <w:r>
        <w:rPr>
          <w:rFonts w:hint="eastAsia"/>
        </w:rPr>
        <w:t>物联网设备部署过程中存在部署困难、未知性强的问题。针对这个问题，引入空间信号分析的方法，并阐述了信号分析的框架，</w:t>
      </w:r>
      <w:r w:rsidRPr="00A50024">
        <w:rPr>
          <w:rFonts w:hint="eastAsia"/>
        </w:rPr>
        <w:t>对所使用的</w:t>
      </w:r>
      <w:r w:rsidRPr="00A50024">
        <w:rPr>
          <w:rFonts w:hint="eastAsia"/>
        </w:rPr>
        <w:t>GIS</w:t>
      </w:r>
      <w:r>
        <w:rPr>
          <w:rFonts w:hint="eastAsia"/>
        </w:rPr>
        <w:t>（地理信息</w:t>
      </w:r>
      <w:r>
        <w:t>系统</w:t>
      </w:r>
      <w:r>
        <w:rPr>
          <w:rFonts w:hint="eastAsia"/>
        </w:rPr>
        <w:t>）空间分析进行介绍，主要采用插值法进行空间分析，对比分析</w:t>
      </w:r>
      <w:r w:rsidRPr="00A50024">
        <w:rPr>
          <w:rFonts w:hint="eastAsia"/>
        </w:rPr>
        <w:t>了各种插值方法的异同</w:t>
      </w:r>
      <w:r>
        <w:rPr>
          <w:rFonts w:hint="eastAsia"/>
        </w:rPr>
        <w:t>；</w:t>
      </w:r>
    </w:p>
    <w:p w14:paraId="35242B9C" w14:textId="77777777" w:rsidR="000841A5" w:rsidRDefault="000841A5" w:rsidP="000841A5">
      <w:r>
        <w:rPr>
          <w:rFonts w:hint="eastAsia"/>
        </w:rPr>
        <w:t>基于</w:t>
      </w:r>
      <w:r w:rsidRPr="00A50024">
        <w:rPr>
          <w:rFonts w:hint="eastAsia"/>
        </w:rPr>
        <w:t>对</w:t>
      </w:r>
      <w:r w:rsidRPr="00A50024">
        <w:rPr>
          <w:rFonts w:hint="eastAsia"/>
        </w:rPr>
        <w:t>LoRaWAN</w:t>
      </w:r>
      <w:r>
        <w:rPr>
          <w:rFonts w:hint="eastAsia"/>
        </w:rPr>
        <w:t>物联网进行信号分析，设计了一款手持测试仪。首先</w:t>
      </w:r>
      <w:r>
        <w:t>，对</w:t>
      </w:r>
      <w:r>
        <w:rPr>
          <w:rFonts w:hint="eastAsia"/>
        </w:rPr>
        <w:t>MCU</w:t>
      </w:r>
      <w:r>
        <w:rPr>
          <w:rFonts w:hint="eastAsia"/>
        </w:rPr>
        <w:t>、屏幕、</w:t>
      </w:r>
      <w:r>
        <w:t>LoRaWAN</w:t>
      </w:r>
      <w:r>
        <w:rPr>
          <w:rFonts w:hint="eastAsia"/>
        </w:rPr>
        <w:t>模块等硬件进行了选型</w:t>
      </w:r>
      <w:r>
        <w:t>，</w:t>
      </w:r>
      <w:r>
        <w:rPr>
          <w:rFonts w:hint="eastAsia"/>
        </w:rPr>
        <w:t>完成对</w:t>
      </w:r>
      <w:r>
        <w:t>测试仪硬件</w:t>
      </w:r>
      <w:r>
        <w:rPr>
          <w:rFonts w:hint="eastAsia"/>
        </w:rPr>
        <w:t>的</w:t>
      </w:r>
      <w:r>
        <w:t>设计</w:t>
      </w:r>
      <w:r>
        <w:rPr>
          <w:rFonts w:hint="eastAsia"/>
        </w:rPr>
        <w:t>。然后</w:t>
      </w:r>
      <w:r>
        <w:t>，</w:t>
      </w:r>
      <w:r>
        <w:rPr>
          <w:rFonts w:hint="eastAsia"/>
        </w:rPr>
        <w:t>为实现实时定位和发送信号质量数据等功能，完成对</w:t>
      </w:r>
      <w:r>
        <w:t>测试</w:t>
      </w:r>
      <w:proofErr w:type="gramStart"/>
      <w:r>
        <w:t>仪</w:t>
      </w:r>
      <w:r>
        <w:rPr>
          <w:rFonts w:hint="eastAsia"/>
        </w:rPr>
        <w:t>软件</w:t>
      </w:r>
      <w:proofErr w:type="gramEnd"/>
      <w:r>
        <w:t>的</w:t>
      </w:r>
      <w:r>
        <w:rPr>
          <w:rFonts w:hint="eastAsia"/>
        </w:rPr>
        <w:t>设计，并就其中数据的解析</w:t>
      </w:r>
      <w:proofErr w:type="gramStart"/>
      <w:r>
        <w:rPr>
          <w:rFonts w:hint="eastAsia"/>
        </w:rPr>
        <w:t>作出</w:t>
      </w:r>
      <w:proofErr w:type="gramEnd"/>
      <w:r>
        <w:rPr>
          <w:rFonts w:hint="eastAsia"/>
        </w:rPr>
        <w:t>详细的说明；</w:t>
      </w:r>
    </w:p>
    <w:p w14:paraId="47A9D577" w14:textId="77777777" w:rsidR="000841A5" w:rsidRDefault="000841A5" w:rsidP="000841A5">
      <w:r>
        <w:rPr>
          <w:rFonts w:hint="eastAsia"/>
        </w:rPr>
        <w:t>对整个信号分析系统进行实验，定性和定量地分析了多种方案，得到了最后的区域信号分析图，验证了</w:t>
      </w:r>
      <w:r w:rsidRPr="00F563E6">
        <w:rPr>
          <w:rFonts w:hint="eastAsia"/>
        </w:rPr>
        <w:t>基于</w:t>
      </w:r>
      <w:r w:rsidRPr="00F563E6">
        <w:rPr>
          <w:rFonts w:hint="eastAsia"/>
        </w:rPr>
        <w:t>GIS</w:t>
      </w:r>
      <w:r w:rsidRPr="00F563E6">
        <w:rPr>
          <w:rFonts w:hint="eastAsia"/>
        </w:rPr>
        <w:t>的</w:t>
      </w:r>
      <w:r>
        <w:t>LoRaWAN</w:t>
      </w:r>
      <w:r w:rsidRPr="00F563E6">
        <w:rPr>
          <w:rFonts w:hint="eastAsia"/>
        </w:rPr>
        <w:t>物联网信号分析</w:t>
      </w:r>
      <w:r>
        <w:rPr>
          <w:rFonts w:hint="eastAsia"/>
        </w:rPr>
        <w:t>能够很好的满足设计要求。</w:t>
      </w:r>
    </w:p>
    <w:p w14:paraId="596F0F3E" w14:textId="77777777" w:rsidR="000841A5" w:rsidRDefault="000841A5" w:rsidP="000841A5">
      <w:r>
        <w:rPr>
          <w:rFonts w:hint="eastAsia"/>
        </w:rPr>
        <w:t>本文</w:t>
      </w:r>
      <w:r>
        <w:t>对</w:t>
      </w:r>
      <w:r w:rsidRPr="00183F6D">
        <w:t>LoRa</w:t>
      </w:r>
      <w:r w:rsidRPr="00183F6D">
        <w:rPr>
          <w:rFonts w:hint="eastAsia"/>
        </w:rPr>
        <w:t>技术</w:t>
      </w:r>
      <w:r>
        <w:rPr>
          <w:rFonts w:hint="eastAsia"/>
        </w:rPr>
        <w:t>传导</w:t>
      </w:r>
      <w:r>
        <w:t>性能</w:t>
      </w:r>
      <w:r>
        <w:rPr>
          <w:rFonts w:hint="eastAsia"/>
        </w:rPr>
        <w:t>的</w:t>
      </w:r>
      <w:r>
        <w:t>研究，填补了</w:t>
      </w:r>
      <w:r>
        <w:rPr>
          <w:rFonts w:hint="eastAsia"/>
        </w:rPr>
        <w:t>无线技术</w:t>
      </w:r>
      <w:r>
        <w:t>性能研究的部分空白，</w:t>
      </w:r>
      <w:r>
        <w:rPr>
          <w:rFonts w:hint="eastAsia"/>
        </w:rPr>
        <w:t>促进</w:t>
      </w:r>
      <w:r>
        <w:t>了无线</w:t>
      </w:r>
      <w:r>
        <w:rPr>
          <w:rFonts w:hint="eastAsia"/>
        </w:rPr>
        <w:t>技术</w:t>
      </w:r>
      <w:r>
        <w:t>的发展。另外</w:t>
      </w:r>
      <w:r>
        <w:rPr>
          <w:rFonts w:hint="eastAsia"/>
        </w:rPr>
        <w:t>，</w:t>
      </w:r>
      <w:r>
        <w:t>本文设计的</w:t>
      </w:r>
      <w:r>
        <w:rPr>
          <w:rFonts w:hint="eastAsia"/>
        </w:rPr>
        <w:t>手持测试仪已经成功投入</w:t>
      </w:r>
      <w:r>
        <w:t>工业中使用</w:t>
      </w:r>
      <w:r>
        <w:rPr>
          <w:rFonts w:hint="eastAsia"/>
        </w:rPr>
        <w:t>。</w:t>
      </w:r>
    </w:p>
    <w:p w14:paraId="1CB2B73B" w14:textId="74602CBA" w:rsidR="002353D8" w:rsidRDefault="003E49AF" w:rsidP="00197EF3">
      <w:pPr>
        <w:ind w:firstLine="482"/>
      </w:pPr>
      <w:r w:rsidRPr="00E71409">
        <w:rPr>
          <w:rFonts w:hint="eastAsia"/>
          <w:b/>
        </w:rPr>
        <w:t>关键字</w:t>
      </w:r>
      <w:r>
        <w:rPr>
          <w:rFonts w:hint="eastAsia"/>
        </w:rPr>
        <w:t>：</w:t>
      </w:r>
      <w:r>
        <w:rPr>
          <w:rFonts w:hint="eastAsia"/>
        </w:rPr>
        <w:t>GIS</w:t>
      </w:r>
      <w:r>
        <w:rPr>
          <w:rFonts w:hint="eastAsia"/>
        </w:rPr>
        <w:t>，</w:t>
      </w:r>
      <w:r w:rsidR="000F7EFA">
        <w:t>LoRaWAN</w:t>
      </w:r>
      <w:r>
        <w:rPr>
          <w:rFonts w:hint="eastAsia"/>
        </w:rPr>
        <w:t>，空间分析，插值法</w:t>
      </w:r>
    </w:p>
    <w:p w14:paraId="1AACB100" w14:textId="172FDEE7" w:rsidR="00CA2035" w:rsidRDefault="002353D8" w:rsidP="002353D8">
      <w:pPr>
        <w:spacing w:line="240" w:lineRule="auto"/>
        <w:ind w:firstLineChars="0" w:firstLine="0"/>
        <w:jc w:val="left"/>
      </w:pPr>
      <w:r>
        <w:br w:type="page"/>
      </w:r>
    </w:p>
    <w:p w14:paraId="06446BAA" w14:textId="28FE5C89" w:rsidR="00551BD2" w:rsidRPr="00181ED9" w:rsidRDefault="00551BD2" w:rsidP="00181ED9">
      <w:pPr>
        <w:spacing w:before="240" w:after="60"/>
        <w:ind w:firstLineChars="0" w:firstLine="0"/>
        <w:jc w:val="center"/>
        <w:rPr>
          <w:rFonts w:eastAsia="黑体"/>
          <w:sz w:val="36"/>
          <w:szCs w:val="36"/>
        </w:rPr>
      </w:pPr>
      <w:r w:rsidRPr="00181ED9">
        <w:rPr>
          <w:rFonts w:eastAsia="黑体"/>
          <w:sz w:val="36"/>
          <w:szCs w:val="36"/>
        </w:rPr>
        <w:lastRenderedPageBreak/>
        <w:t>Signal Analysis of LoRaWAN Internet of Things Based on GIS</w:t>
      </w:r>
    </w:p>
    <w:p w14:paraId="09E3135B" w14:textId="581E7875" w:rsidR="00551BD2" w:rsidRPr="00181ED9" w:rsidRDefault="00551BD2" w:rsidP="00181ED9">
      <w:pPr>
        <w:spacing w:before="240" w:after="60"/>
        <w:ind w:firstLineChars="0" w:firstLine="0"/>
        <w:jc w:val="center"/>
        <w:rPr>
          <w:rFonts w:eastAsia="黑体"/>
          <w:sz w:val="36"/>
          <w:szCs w:val="36"/>
        </w:rPr>
      </w:pPr>
      <w:r w:rsidRPr="00181ED9">
        <w:rPr>
          <w:rFonts w:eastAsia="黑体"/>
          <w:sz w:val="36"/>
          <w:szCs w:val="36"/>
        </w:rPr>
        <w:t>Abstract</w:t>
      </w:r>
    </w:p>
    <w:p w14:paraId="7206BF98" w14:textId="7CE35B42" w:rsidR="00551BD2" w:rsidRDefault="00551BD2" w:rsidP="00197EF3">
      <w:r>
        <w:rPr>
          <w:rFonts w:hint="eastAsia"/>
        </w:rPr>
        <w:t xml:space="preserve">In the </w:t>
      </w:r>
      <w:r>
        <w:t>background</w:t>
      </w:r>
      <w:r>
        <w:rPr>
          <w:rFonts w:hint="eastAsia"/>
        </w:rPr>
        <w:t xml:space="preserve"> </w:t>
      </w:r>
      <w:r>
        <w:t xml:space="preserve">of </w:t>
      </w:r>
      <w:r w:rsidR="00CD2FE1">
        <w:t>Internet of Things growing very soon.There is a lot of demand about wireless in industry.</w:t>
      </w:r>
      <w:r w:rsidR="00CD2FE1" w:rsidRPr="00CD2FE1">
        <w:t xml:space="preserve"> While the demand for wireless transmission technologies </w:t>
      </w:r>
      <w:r w:rsidR="00CD2FE1">
        <w:t>increasing rapidly</w:t>
      </w:r>
      <w:r w:rsidR="00CD2FE1" w:rsidRPr="00CD2FE1">
        <w:t xml:space="preserve"> </w:t>
      </w:r>
      <w:r w:rsidR="00CD2FE1">
        <w:t>for</w:t>
      </w:r>
      <w:r w:rsidR="00CD2FE1" w:rsidRPr="00CD2FE1">
        <w:t xml:space="preserve"> various scenarios</w:t>
      </w:r>
      <w:r w:rsidR="005D640C">
        <w:t>,</w:t>
      </w:r>
      <w:r w:rsidR="005D640C" w:rsidRPr="005D640C">
        <w:t xml:space="preserve"> higher requirements</w:t>
      </w:r>
      <w:r w:rsidR="005D640C">
        <w:t xml:space="preserve"> about wireless transmission</w:t>
      </w:r>
      <w:r w:rsidR="005D640C" w:rsidRPr="005D640C">
        <w:t xml:space="preserve"> are also put fo</w:t>
      </w:r>
      <w:r w:rsidR="005D640C">
        <w:t xml:space="preserve">rward for </w:t>
      </w:r>
      <w:r w:rsidR="005D640C" w:rsidRPr="005D640C">
        <w:t>some special application scenarios</w:t>
      </w:r>
      <w:r w:rsidR="005D640C">
        <w:t>.</w:t>
      </w:r>
      <w:r w:rsidR="005D640C" w:rsidRPr="005D640C">
        <w:t xml:space="preserve"> In recent years, there has been a wireless technology for l</w:t>
      </w:r>
      <w:r w:rsidR="005D640C">
        <w:t xml:space="preserve">ong-distance, low-power devices named Long </w:t>
      </w:r>
      <w:proofErr w:type="gramStart"/>
      <w:r w:rsidR="005D640C">
        <w:t>Rang(</w:t>
      </w:r>
      <w:proofErr w:type="gramEnd"/>
      <w:r w:rsidR="005D640C">
        <w:t>LoRa). This</w:t>
      </w:r>
      <w:r w:rsidR="005D640C" w:rsidRPr="005D640C">
        <w:t xml:space="preserve"> is a long-distance, low-power, low-data-rate, low-complexity, low-cost wireless communication technology.</w:t>
      </w:r>
      <w:r w:rsidR="00EA2A64" w:rsidRPr="00EA2A64">
        <w:t xml:space="preserve"> Mainly suitable for automatic control, data acquisition and Internet of things and other fields. In order to ensure the quality of data transmission and the normal operation of the entire Internet of Things system, analysis of LoRa signal quality is essential.</w:t>
      </w:r>
    </w:p>
    <w:p w14:paraId="325A2EC7" w14:textId="77777777" w:rsidR="00CA2035" w:rsidRDefault="00EA2A64" w:rsidP="00197EF3">
      <w:r w:rsidRPr="00EA2A64">
        <w:t xml:space="preserve">This article analyzes the basic </w:t>
      </w:r>
      <w:r>
        <w:t>principles and theoretical</w:t>
      </w:r>
      <w:r w:rsidRPr="00EA2A64">
        <w:t xml:space="preserve"> of LoRa and points out the advantages and characteris</w:t>
      </w:r>
      <w:r>
        <w:t>tics of LoRa technology comparing</w:t>
      </w:r>
      <w:r w:rsidRPr="00EA2A64">
        <w:t xml:space="preserve"> with other wireless technologies. </w:t>
      </w:r>
      <w:r>
        <w:t>Analyzing</w:t>
      </w:r>
      <w:r w:rsidRPr="00EA2A64">
        <w:t xml:space="preserve"> the modulation mode and wireless tr</w:t>
      </w:r>
      <w:r>
        <w:t>ansmission guarantee mechanism us</w:t>
      </w:r>
      <w:r w:rsidRPr="00EA2A64">
        <w:t>ed by LoRa</w:t>
      </w:r>
      <w:r w:rsidR="0050072B">
        <w:t>,</w:t>
      </w:r>
      <w:r w:rsidR="0050072B" w:rsidRPr="0050072B">
        <w:t xml:space="preserve"> </w:t>
      </w:r>
      <w:r w:rsidR="0050072B">
        <w:t>Focusing</w:t>
      </w:r>
      <w:r w:rsidR="0050072B" w:rsidRPr="00EA2A64">
        <w:t xml:space="preserve"> on the architecture of the LoRaWAN protocol</w:t>
      </w:r>
      <w:r w:rsidR="0050072B">
        <w:t>,</w:t>
      </w:r>
      <w:r w:rsidRPr="00EA2A64">
        <w:t xml:space="preserve"> </w:t>
      </w:r>
      <w:r w:rsidR="0050072B">
        <w:t>proposing</w:t>
      </w:r>
      <w:r w:rsidR="0050072B" w:rsidRPr="0050072B">
        <w:t xml:space="preserve"> that in the deployment of LoRaWAN IoT devices, there are problems of difficult deployment and strong unknown. To solve this problem, the method of using spatial signal analysis is used. </w:t>
      </w:r>
      <w:r w:rsidR="0050072B">
        <w:t xml:space="preserve">Then introducing the </w:t>
      </w:r>
      <w:proofErr w:type="gramStart"/>
      <w:r w:rsidR="0050072B">
        <w:t>GIS</w:t>
      </w:r>
      <w:r w:rsidR="00C44941">
        <w:t>(</w:t>
      </w:r>
      <w:proofErr w:type="gramEnd"/>
      <w:r w:rsidR="00C44941">
        <w:t xml:space="preserve">Geographic </w:t>
      </w:r>
      <w:r w:rsidR="00C44941" w:rsidRPr="00BB1BE4">
        <w:t>Information</w:t>
      </w:r>
      <w:r w:rsidR="00C44941">
        <w:t xml:space="preserve"> </w:t>
      </w:r>
      <w:r w:rsidR="00C44941" w:rsidRPr="00BB1BE4">
        <w:t>System</w:t>
      </w:r>
      <w:r w:rsidR="00C44941">
        <w:t>)</w:t>
      </w:r>
      <w:r w:rsidR="0050072B">
        <w:t xml:space="preserve"> spatial analysis</w:t>
      </w:r>
      <w:r w:rsidR="0050072B" w:rsidRPr="00A706C8">
        <w:t xml:space="preserve">, and focuses on the interpolation method mainly used in spatial analysis. </w:t>
      </w:r>
      <w:r w:rsidR="0050072B">
        <w:t>Analyzing</w:t>
      </w:r>
      <w:r w:rsidR="0050072B" w:rsidRPr="00A706C8">
        <w:t xml:space="preserve"> the similarities and differences of various interpolation methods</w:t>
      </w:r>
      <w:r>
        <w:t>.</w:t>
      </w:r>
    </w:p>
    <w:p w14:paraId="6A97D2FA" w14:textId="07B9D8EB" w:rsidR="00C67A74" w:rsidRDefault="0050072B" w:rsidP="00616E56">
      <w:r w:rsidRPr="00CA2035">
        <w:t xml:space="preserve">According to the analysis above, </w:t>
      </w:r>
      <w:r w:rsidR="00C67278" w:rsidRPr="00CA2035">
        <w:t xml:space="preserve">a hand-held tester was designed </w:t>
      </w:r>
      <w:r w:rsidR="008A5B27" w:rsidRPr="00CA2035">
        <w:t xml:space="preserve">based on the signal analysis </w:t>
      </w:r>
      <w:r w:rsidRPr="00CA2035">
        <w:t>of LoRaWAN IoT</w:t>
      </w:r>
      <w:r w:rsidR="00C67278" w:rsidRPr="00CA2035">
        <w:t>.</w:t>
      </w:r>
      <w:r w:rsidR="00E74530" w:rsidRPr="00CA2035">
        <w:t xml:space="preserve"> Hardware </w:t>
      </w:r>
      <w:r w:rsidR="00EA2A64" w:rsidRPr="00CA2035">
        <w:t>selection of M</w:t>
      </w:r>
      <w:r w:rsidR="00CA2035" w:rsidRPr="00CA2035">
        <w:t>CU</w:t>
      </w:r>
      <w:proofErr w:type="gramStart"/>
      <w:r w:rsidR="00CA2035" w:rsidRPr="00CA2035">
        <w:t>,</w:t>
      </w:r>
      <w:r w:rsidR="00C44941" w:rsidRPr="00CA2035">
        <w:t>screen</w:t>
      </w:r>
      <w:proofErr w:type="gramEnd"/>
      <w:r w:rsidR="00C44941" w:rsidRPr="00CA2035">
        <w:t>, LoRaWAN module,</w:t>
      </w:r>
      <w:r w:rsidR="00EA2A64" w:rsidRPr="00CA2035">
        <w:t>etc</w:t>
      </w:r>
      <w:r w:rsidR="00E74530" w:rsidRPr="00CA2035">
        <w:t xml:space="preserve"> are introduced. </w:t>
      </w:r>
      <w:r w:rsidR="00A706C8" w:rsidRPr="00CA2035">
        <w:t>S</w:t>
      </w:r>
      <w:r w:rsidR="00C44941" w:rsidRPr="00CA2035">
        <w:t xml:space="preserve">oftware design </w:t>
      </w:r>
      <w:r w:rsidR="00EA2A64" w:rsidRPr="00CA2035">
        <w:t xml:space="preserve">for real-time positioning and sending of </w:t>
      </w:r>
      <w:r w:rsidR="00E74530" w:rsidRPr="00CA2035">
        <w:t xml:space="preserve">Received Signal Strength Indicator </w:t>
      </w:r>
      <w:r w:rsidR="00EA2A64" w:rsidRPr="00CA2035">
        <w:t>da</w:t>
      </w:r>
      <w:r w:rsidR="00C44941" w:rsidRPr="00CA2035">
        <w:t>t</w:t>
      </w:r>
      <w:r w:rsidR="00EA2A64" w:rsidRPr="00CA2035">
        <w:t>a,</w:t>
      </w:r>
      <w:r w:rsidR="00A706C8" w:rsidRPr="00CA2035">
        <w:t xml:space="preserve"> And explain how to</w:t>
      </w:r>
      <w:r w:rsidR="007D1174" w:rsidRPr="00CA2035">
        <w:t xml:space="preserve"> </w:t>
      </w:r>
      <w:r w:rsidR="00A706C8" w:rsidRPr="00CA2035">
        <w:t xml:space="preserve">analysis of the data detail. Finally, the whole signal analysis system was experimented, a variety of schemes were qualitatively and quantitatively analyzed, and the final regional signal analysis diagram was </w:t>
      </w:r>
      <w:r w:rsidR="00C44941" w:rsidRPr="00CA2035">
        <w:t>got. It verifie</w:t>
      </w:r>
      <w:r w:rsidR="00E74530" w:rsidRPr="00CA2035">
        <w:t>s</w:t>
      </w:r>
      <w:r w:rsidR="00A706C8" w:rsidRPr="00CA2035">
        <w:t xml:space="preserve"> that the LoRaWAN IoT signal analysis based on GIS can well meet the design requirements.</w:t>
      </w:r>
    </w:p>
    <w:p w14:paraId="597A0E91" w14:textId="779984DE" w:rsidR="005134C0" w:rsidRDefault="005134C0" w:rsidP="00616E56">
      <w:r w:rsidRPr="005134C0">
        <w:t xml:space="preserve">In this paper, the research on the transmission performance of LoRa technology fills some gaps in the research of wireless technology performance and promotes the development of </w:t>
      </w:r>
      <w:r w:rsidRPr="005134C0">
        <w:lastRenderedPageBreak/>
        <w:t xml:space="preserve">wireless technology. In addition, the handheld tester designed in this paper has been </w:t>
      </w:r>
      <w:r>
        <w:rPr>
          <w:rFonts w:hint="eastAsia"/>
        </w:rPr>
        <w:t>used</w:t>
      </w:r>
      <w:r>
        <w:t xml:space="preserve"> </w:t>
      </w:r>
      <w:r w:rsidRPr="005134C0">
        <w:t>in the industry.</w:t>
      </w:r>
    </w:p>
    <w:p w14:paraId="79464FDE" w14:textId="3A8DC80A" w:rsidR="00616E56" w:rsidRDefault="00953D75" w:rsidP="00616E56">
      <w:pPr>
        <w:ind w:firstLine="482"/>
      </w:pPr>
      <w:r w:rsidRPr="00C67A74">
        <w:rPr>
          <w:rFonts w:eastAsia="宋体"/>
          <w:b/>
          <w:kern w:val="2"/>
        </w:rPr>
        <w:t>Key words</w:t>
      </w:r>
      <w:r w:rsidRPr="00CA4B74">
        <w:rPr>
          <w:rFonts w:eastAsia="黑体" w:hAnsi="Arial"/>
        </w:rPr>
        <w:t>：</w:t>
      </w:r>
      <w:r w:rsidR="001C6F06">
        <w:rPr>
          <w:rFonts w:eastAsia="黑体" w:hAnsi="Arial" w:hint="eastAsia"/>
        </w:rPr>
        <w:t>GIS</w:t>
      </w:r>
      <w:r w:rsidR="001C6F06">
        <w:rPr>
          <w:rFonts w:eastAsia="黑体" w:hAnsi="Arial" w:hint="eastAsia"/>
        </w:rPr>
        <w:t>；</w:t>
      </w:r>
      <w:r w:rsidR="001C6F06">
        <w:rPr>
          <w:rFonts w:eastAsia="黑体" w:hAnsi="Arial" w:hint="eastAsia"/>
        </w:rPr>
        <w:t>LoRaWAN</w:t>
      </w:r>
      <w:r w:rsidR="001C6F06">
        <w:rPr>
          <w:rFonts w:eastAsia="黑体" w:hAnsi="Arial" w:hint="eastAsia"/>
        </w:rPr>
        <w:t>；</w:t>
      </w:r>
      <w:r w:rsidR="001C6F06">
        <w:t>Spatial Analysis</w:t>
      </w:r>
      <w:r w:rsidR="001C6F06">
        <w:rPr>
          <w:rFonts w:hint="eastAsia"/>
        </w:rPr>
        <w:t>；</w:t>
      </w:r>
      <w:r w:rsidR="00B501D4">
        <w:t>I</w:t>
      </w:r>
      <w:r w:rsidR="00C67A74">
        <w:t>nterpolation meth</w:t>
      </w:r>
    </w:p>
    <w:p w14:paraId="1AFC4439" w14:textId="77777777" w:rsidR="00493082" w:rsidRPr="00C86853" w:rsidRDefault="00493082" w:rsidP="00493082">
      <w:pPr>
        <w:pStyle w:val="2"/>
        <w:jc w:val="both"/>
        <w:sectPr w:rsidR="00493082" w:rsidRPr="00C86853" w:rsidSect="00412259">
          <w:headerReference w:type="even" r:id="rId14"/>
          <w:headerReference w:type="default" r:id="rId15"/>
          <w:footerReference w:type="default" r:id="rId16"/>
          <w:pgSz w:w="11906" w:h="16838"/>
          <w:pgMar w:top="1440" w:right="1457" w:bottom="1440" w:left="1418" w:header="851" w:footer="992" w:gutter="0"/>
          <w:pgNumType w:start="1"/>
          <w:cols w:space="425"/>
          <w:docGrid w:type="lines" w:linePitch="326"/>
        </w:sectPr>
      </w:pPr>
      <w:bookmarkStart w:id="1" w:name="_Toc509700919"/>
    </w:p>
    <w:sdt>
      <w:sdtPr>
        <w:rPr>
          <w:rFonts w:ascii="Times New Roman" w:eastAsiaTheme="minorEastAsia" w:hAnsi="Times New Roman" w:cs="Times New Roman"/>
          <w:color w:val="auto"/>
          <w:sz w:val="24"/>
          <w:szCs w:val="24"/>
          <w:lang w:val="zh-CN"/>
        </w:rPr>
        <w:id w:val="171776626"/>
        <w:docPartObj>
          <w:docPartGallery w:val="Table of Contents"/>
          <w:docPartUnique/>
        </w:docPartObj>
      </w:sdtPr>
      <w:sdtEndPr>
        <w:rPr>
          <w:b/>
          <w:bCs/>
        </w:rPr>
      </w:sdtEndPr>
      <w:sdtContent>
        <w:p w14:paraId="76FC71B7" w14:textId="4851CC7E" w:rsidR="00493082" w:rsidRPr="006443B1" w:rsidRDefault="00493082" w:rsidP="00493082">
          <w:pPr>
            <w:pStyle w:val="TOC"/>
            <w:jc w:val="center"/>
            <w:rPr>
              <w:rFonts w:ascii="黑体" w:eastAsia="黑体" w:hAnsi="黑体" w:cstheme="minorBidi"/>
              <w:color w:val="auto"/>
              <w:kern w:val="2"/>
              <w:sz w:val="36"/>
              <w:szCs w:val="36"/>
            </w:rPr>
          </w:pPr>
          <w:r w:rsidRPr="006443B1">
            <w:rPr>
              <w:rFonts w:ascii="黑体" w:eastAsia="黑体" w:hAnsi="黑体" w:cstheme="minorBidi"/>
              <w:color w:val="auto"/>
              <w:kern w:val="2"/>
              <w:sz w:val="36"/>
              <w:szCs w:val="36"/>
            </w:rPr>
            <w:t>目录</w:t>
          </w:r>
        </w:p>
        <w:p w14:paraId="0AE55B15" w14:textId="77777777" w:rsidR="0030410E" w:rsidRDefault="00493082" w:rsidP="00F95E5A">
          <w:pPr>
            <w:pStyle w:val="20"/>
            <w:tabs>
              <w:tab w:val="right" w:leader="dot" w:pos="9021"/>
            </w:tabs>
            <w:ind w:leftChars="175"/>
            <w:outlineLvl w:val="0"/>
            <w:rPr>
              <w:rFonts w:asciiTheme="minorHAnsi" w:hAnsiTheme="minorHAnsi" w:cstheme="minorBidi"/>
              <w:noProof/>
              <w:kern w:val="2"/>
              <w:sz w:val="21"/>
              <w:szCs w:val="22"/>
            </w:rPr>
          </w:pPr>
          <w:r>
            <w:fldChar w:fldCharType="begin"/>
          </w:r>
          <w:r>
            <w:instrText xml:space="preserve"> TOC \o "1-3" \h \z \u </w:instrText>
          </w:r>
          <w:r>
            <w:fldChar w:fldCharType="separate"/>
          </w:r>
          <w:hyperlink w:anchor="_Toc509918936" w:history="1">
            <w:r w:rsidR="0030410E" w:rsidRPr="007608E7">
              <w:rPr>
                <w:rStyle w:val="aa"/>
                <w:rFonts w:hint="eastAsia"/>
                <w:noProof/>
              </w:rPr>
              <w:t>第</w:t>
            </w:r>
            <w:r w:rsidR="0030410E" w:rsidRPr="007608E7">
              <w:rPr>
                <w:rStyle w:val="aa"/>
                <w:noProof/>
              </w:rPr>
              <w:t>1</w:t>
            </w:r>
            <w:r w:rsidR="0030410E" w:rsidRPr="007608E7">
              <w:rPr>
                <w:rStyle w:val="aa"/>
                <w:rFonts w:hint="eastAsia"/>
                <w:noProof/>
              </w:rPr>
              <w:t>章</w:t>
            </w:r>
            <w:r w:rsidR="0030410E" w:rsidRPr="007608E7">
              <w:rPr>
                <w:rStyle w:val="aa"/>
                <w:noProof/>
              </w:rPr>
              <w:t xml:space="preserve"> </w:t>
            </w:r>
            <w:r w:rsidR="0030410E" w:rsidRPr="007608E7">
              <w:rPr>
                <w:rStyle w:val="aa"/>
                <w:rFonts w:hint="eastAsia"/>
                <w:noProof/>
              </w:rPr>
              <w:t>绪论</w:t>
            </w:r>
            <w:r w:rsidR="0030410E">
              <w:rPr>
                <w:noProof/>
                <w:webHidden/>
              </w:rPr>
              <w:tab/>
            </w:r>
            <w:r w:rsidR="0030410E">
              <w:rPr>
                <w:noProof/>
                <w:webHidden/>
              </w:rPr>
              <w:fldChar w:fldCharType="begin"/>
            </w:r>
            <w:r w:rsidR="0030410E">
              <w:rPr>
                <w:noProof/>
                <w:webHidden/>
              </w:rPr>
              <w:instrText xml:space="preserve"> PAGEREF _Toc509918936 \h </w:instrText>
            </w:r>
            <w:r w:rsidR="0030410E">
              <w:rPr>
                <w:noProof/>
                <w:webHidden/>
              </w:rPr>
            </w:r>
            <w:r w:rsidR="0030410E">
              <w:rPr>
                <w:noProof/>
                <w:webHidden/>
              </w:rPr>
              <w:fldChar w:fldCharType="separate"/>
            </w:r>
            <w:r w:rsidR="0030410E">
              <w:rPr>
                <w:noProof/>
                <w:webHidden/>
              </w:rPr>
              <w:t>1</w:t>
            </w:r>
            <w:r w:rsidR="0030410E">
              <w:rPr>
                <w:noProof/>
                <w:webHidden/>
              </w:rPr>
              <w:fldChar w:fldCharType="end"/>
            </w:r>
          </w:hyperlink>
        </w:p>
        <w:p w14:paraId="1BE3F332"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37" w:history="1">
            <w:r w:rsidR="0030410E" w:rsidRPr="007608E7">
              <w:rPr>
                <w:rStyle w:val="aa"/>
                <w:noProof/>
              </w:rPr>
              <w:t>1.1</w:t>
            </w:r>
            <w:r w:rsidR="0030410E" w:rsidRPr="007608E7">
              <w:rPr>
                <w:rStyle w:val="aa"/>
                <w:rFonts w:hint="eastAsia"/>
                <w:noProof/>
              </w:rPr>
              <w:t>研究背景及意义</w:t>
            </w:r>
            <w:r w:rsidR="0030410E">
              <w:rPr>
                <w:noProof/>
                <w:webHidden/>
              </w:rPr>
              <w:tab/>
            </w:r>
            <w:r w:rsidR="0030410E">
              <w:rPr>
                <w:noProof/>
                <w:webHidden/>
              </w:rPr>
              <w:fldChar w:fldCharType="begin"/>
            </w:r>
            <w:r w:rsidR="0030410E">
              <w:rPr>
                <w:noProof/>
                <w:webHidden/>
              </w:rPr>
              <w:instrText xml:space="preserve"> PAGEREF _Toc509918937 \h </w:instrText>
            </w:r>
            <w:r w:rsidR="0030410E">
              <w:rPr>
                <w:noProof/>
                <w:webHidden/>
              </w:rPr>
            </w:r>
            <w:r w:rsidR="0030410E">
              <w:rPr>
                <w:noProof/>
                <w:webHidden/>
              </w:rPr>
              <w:fldChar w:fldCharType="separate"/>
            </w:r>
            <w:r w:rsidR="0030410E">
              <w:rPr>
                <w:noProof/>
                <w:webHidden/>
              </w:rPr>
              <w:t>1</w:t>
            </w:r>
            <w:r w:rsidR="0030410E">
              <w:rPr>
                <w:noProof/>
                <w:webHidden/>
              </w:rPr>
              <w:fldChar w:fldCharType="end"/>
            </w:r>
          </w:hyperlink>
        </w:p>
        <w:p w14:paraId="12F59258"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38" w:history="1">
            <w:r w:rsidR="0030410E" w:rsidRPr="007608E7">
              <w:rPr>
                <w:rStyle w:val="aa"/>
                <w:noProof/>
              </w:rPr>
              <w:t>1.2</w:t>
            </w:r>
            <w:r w:rsidR="0030410E" w:rsidRPr="007608E7">
              <w:rPr>
                <w:rStyle w:val="aa"/>
                <w:rFonts w:hint="eastAsia"/>
                <w:noProof/>
              </w:rPr>
              <w:t>国内外研究现状</w:t>
            </w:r>
            <w:r w:rsidR="0030410E">
              <w:rPr>
                <w:noProof/>
                <w:webHidden/>
              </w:rPr>
              <w:tab/>
            </w:r>
            <w:r w:rsidR="0030410E">
              <w:rPr>
                <w:noProof/>
                <w:webHidden/>
              </w:rPr>
              <w:fldChar w:fldCharType="begin"/>
            </w:r>
            <w:r w:rsidR="0030410E">
              <w:rPr>
                <w:noProof/>
                <w:webHidden/>
              </w:rPr>
              <w:instrText xml:space="preserve"> PAGEREF _Toc509918938 \h </w:instrText>
            </w:r>
            <w:r w:rsidR="0030410E">
              <w:rPr>
                <w:noProof/>
                <w:webHidden/>
              </w:rPr>
            </w:r>
            <w:r w:rsidR="0030410E">
              <w:rPr>
                <w:noProof/>
                <w:webHidden/>
              </w:rPr>
              <w:fldChar w:fldCharType="separate"/>
            </w:r>
            <w:r w:rsidR="0030410E">
              <w:rPr>
                <w:noProof/>
                <w:webHidden/>
              </w:rPr>
              <w:t>1</w:t>
            </w:r>
            <w:r w:rsidR="0030410E">
              <w:rPr>
                <w:noProof/>
                <w:webHidden/>
              </w:rPr>
              <w:fldChar w:fldCharType="end"/>
            </w:r>
          </w:hyperlink>
        </w:p>
        <w:p w14:paraId="71FBF0E3"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39" w:history="1">
            <w:r w:rsidR="0030410E" w:rsidRPr="007608E7">
              <w:rPr>
                <w:rStyle w:val="aa"/>
                <w:noProof/>
              </w:rPr>
              <w:t xml:space="preserve">1.3 </w:t>
            </w:r>
            <w:r w:rsidR="0030410E" w:rsidRPr="007608E7">
              <w:rPr>
                <w:rStyle w:val="aa"/>
                <w:rFonts w:hint="eastAsia"/>
                <w:noProof/>
              </w:rPr>
              <w:t>论文结构安排</w:t>
            </w:r>
            <w:r w:rsidR="0030410E">
              <w:rPr>
                <w:noProof/>
                <w:webHidden/>
              </w:rPr>
              <w:tab/>
            </w:r>
            <w:r w:rsidR="0030410E">
              <w:rPr>
                <w:noProof/>
                <w:webHidden/>
              </w:rPr>
              <w:fldChar w:fldCharType="begin"/>
            </w:r>
            <w:r w:rsidR="0030410E">
              <w:rPr>
                <w:noProof/>
                <w:webHidden/>
              </w:rPr>
              <w:instrText xml:space="preserve"> PAGEREF _Toc509918939 \h </w:instrText>
            </w:r>
            <w:r w:rsidR="0030410E">
              <w:rPr>
                <w:noProof/>
                <w:webHidden/>
              </w:rPr>
            </w:r>
            <w:r w:rsidR="0030410E">
              <w:rPr>
                <w:noProof/>
                <w:webHidden/>
              </w:rPr>
              <w:fldChar w:fldCharType="separate"/>
            </w:r>
            <w:r w:rsidR="0030410E">
              <w:rPr>
                <w:noProof/>
                <w:webHidden/>
              </w:rPr>
              <w:t>4</w:t>
            </w:r>
            <w:r w:rsidR="0030410E">
              <w:rPr>
                <w:noProof/>
                <w:webHidden/>
              </w:rPr>
              <w:fldChar w:fldCharType="end"/>
            </w:r>
          </w:hyperlink>
        </w:p>
        <w:p w14:paraId="69553A22" w14:textId="10CAF2C1" w:rsidR="0030410E" w:rsidRDefault="00114F17">
          <w:pPr>
            <w:pStyle w:val="20"/>
            <w:tabs>
              <w:tab w:val="right" w:leader="dot" w:pos="9021"/>
            </w:tabs>
            <w:ind w:left="480"/>
            <w:rPr>
              <w:rFonts w:asciiTheme="minorHAnsi" w:hAnsiTheme="minorHAnsi" w:cstheme="minorBidi"/>
              <w:noProof/>
              <w:kern w:val="2"/>
              <w:sz w:val="21"/>
              <w:szCs w:val="22"/>
            </w:rPr>
          </w:pPr>
          <w:r>
            <w:fldChar w:fldCharType="begin"/>
          </w:r>
          <w:r>
            <w:instrText xml:space="preserve"> HYPERLINK \l "_Toc509918940" </w:instrText>
          </w:r>
          <w:r>
            <w:fldChar w:fldCharType="separate"/>
          </w:r>
          <w:r w:rsidR="0030410E" w:rsidRPr="007608E7">
            <w:rPr>
              <w:rStyle w:val="aa"/>
              <w:rFonts w:hint="eastAsia"/>
              <w:noProof/>
            </w:rPr>
            <w:t>第</w:t>
          </w:r>
          <w:r w:rsidR="0030410E" w:rsidRPr="007608E7">
            <w:rPr>
              <w:rStyle w:val="aa"/>
              <w:noProof/>
            </w:rPr>
            <w:t>2</w:t>
          </w:r>
          <w:r w:rsidR="0030410E" w:rsidRPr="007608E7">
            <w:rPr>
              <w:rStyle w:val="aa"/>
              <w:rFonts w:hint="eastAsia"/>
              <w:noProof/>
            </w:rPr>
            <w:t>章</w:t>
          </w:r>
          <w:r w:rsidR="0030410E" w:rsidRPr="007608E7">
            <w:rPr>
              <w:rStyle w:val="aa"/>
              <w:noProof/>
            </w:rPr>
            <w:t xml:space="preserve"> </w:t>
          </w:r>
          <w:del w:id="2" w:author="JL" w:date="2018-05-07T18:00:00Z">
            <w:r w:rsidR="0030410E" w:rsidRPr="007608E7" w:rsidDel="00831084">
              <w:rPr>
                <w:rStyle w:val="aa"/>
                <w:noProof/>
              </w:rPr>
              <w:delText>LoRaWAN</w:delText>
            </w:r>
          </w:del>
          <w:ins w:id="3" w:author="JL" w:date="2018-05-07T18:00:00Z">
            <w:r w:rsidR="00831084">
              <w:rPr>
                <w:rStyle w:val="aa"/>
                <w:rFonts w:hint="eastAsia"/>
                <w:noProof/>
              </w:rPr>
              <w:t>信号分析</w:t>
            </w:r>
            <w:r w:rsidR="00831084">
              <w:rPr>
                <w:rStyle w:val="aa"/>
                <w:noProof/>
              </w:rPr>
              <w:t>系统</w:t>
            </w:r>
            <w:r w:rsidR="00831084">
              <w:rPr>
                <w:rStyle w:val="aa"/>
                <w:rFonts w:hint="eastAsia"/>
                <w:noProof/>
              </w:rPr>
              <w:t>的</w:t>
            </w:r>
          </w:ins>
          <w:del w:id="4" w:author="JL" w:date="2018-05-07T18:00:00Z">
            <w:r w:rsidR="0030410E" w:rsidRPr="007608E7" w:rsidDel="00831084">
              <w:rPr>
                <w:rStyle w:val="aa"/>
                <w:rFonts w:hint="eastAsia"/>
                <w:noProof/>
              </w:rPr>
              <w:delText>无线通信</w:delText>
            </w:r>
          </w:del>
          <w:del w:id="5" w:author="JL" w:date="2018-05-07T17:36:00Z">
            <w:r w:rsidR="0030410E" w:rsidRPr="007608E7" w:rsidDel="00114F17">
              <w:rPr>
                <w:rStyle w:val="aa"/>
                <w:rFonts w:hint="eastAsia"/>
                <w:noProof/>
              </w:rPr>
              <w:delText>框架设计</w:delText>
            </w:r>
          </w:del>
          <w:ins w:id="6" w:author="JL" w:date="2018-05-07T18:46:00Z">
            <w:r w:rsidR="007A2B65">
              <w:rPr>
                <w:rStyle w:val="aa"/>
                <w:rFonts w:hint="eastAsia"/>
                <w:noProof/>
              </w:rPr>
              <w:t>整体</w:t>
            </w:r>
            <w:r w:rsidR="007A2B65">
              <w:rPr>
                <w:rStyle w:val="aa"/>
                <w:noProof/>
              </w:rPr>
              <w:t>设计</w:t>
            </w:r>
          </w:ins>
          <w:r w:rsidR="0030410E">
            <w:rPr>
              <w:noProof/>
              <w:webHidden/>
            </w:rPr>
            <w:tab/>
          </w:r>
          <w:r w:rsidR="0030410E">
            <w:rPr>
              <w:noProof/>
              <w:webHidden/>
            </w:rPr>
            <w:fldChar w:fldCharType="begin"/>
          </w:r>
          <w:r w:rsidR="0030410E">
            <w:rPr>
              <w:noProof/>
              <w:webHidden/>
            </w:rPr>
            <w:instrText xml:space="preserve"> PAGEREF _Toc509918940 \h </w:instrText>
          </w:r>
          <w:r w:rsidR="0030410E">
            <w:rPr>
              <w:noProof/>
              <w:webHidden/>
            </w:rPr>
          </w:r>
          <w:r w:rsidR="0030410E">
            <w:rPr>
              <w:noProof/>
              <w:webHidden/>
            </w:rPr>
            <w:fldChar w:fldCharType="separate"/>
          </w:r>
          <w:r w:rsidR="0030410E">
            <w:rPr>
              <w:noProof/>
              <w:webHidden/>
            </w:rPr>
            <w:t>5</w:t>
          </w:r>
          <w:r w:rsidR="0030410E">
            <w:rPr>
              <w:noProof/>
              <w:webHidden/>
            </w:rPr>
            <w:fldChar w:fldCharType="end"/>
          </w:r>
          <w:r>
            <w:rPr>
              <w:noProof/>
            </w:rPr>
            <w:fldChar w:fldCharType="end"/>
          </w:r>
        </w:p>
        <w:p w14:paraId="05A42C5B" w14:textId="0C603CF8" w:rsidR="0030410E" w:rsidRDefault="00114F17">
          <w:pPr>
            <w:pStyle w:val="30"/>
            <w:tabs>
              <w:tab w:val="right" w:leader="dot" w:pos="9021"/>
            </w:tabs>
            <w:ind w:left="960"/>
            <w:rPr>
              <w:rFonts w:asciiTheme="minorHAnsi" w:hAnsiTheme="minorHAnsi" w:cstheme="minorBidi"/>
              <w:noProof/>
              <w:kern w:val="2"/>
              <w:sz w:val="21"/>
              <w:szCs w:val="22"/>
            </w:rPr>
          </w:pPr>
          <w:r>
            <w:fldChar w:fldCharType="begin"/>
          </w:r>
          <w:r>
            <w:instrText xml:space="preserve"> HYPERLINK \l "_Toc509918941" </w:instrText>
          </w:r>
          <w:r>
            <w:fldChar w:fldCharType="separate"/>
          </w:r>
          <w:r w:rsidR="0030410E" w:rsidRPr="007608E7">
            <w:rPr>
              <w:rStyle w:val="aa"/>
              <w:noProof/>
            </w:rPr>
            <w:t>2.1</w:t>
          </w:r>
          <w:ins w:id="7" w:author="JL" w:date="2018-05-07T18:01:00Z">
            <w:r w:rsidR="00831084">
              <w:rPr>
                <w:rStyle w:val="aa"/>
                <w:rFonts w:hint="eastAsia"/>
                <w:noProof/>
              </w:rPr>
              <w:t>系统</w:t>
            </w:r>
          </w:ins>
          <w:del w:id="8" w:author="JL" w:date="2018-05-07T18:01:00Z">
            <w:r w:rsidR="0030410E" w:rsidRPr="007608E7" w:rsidDel="00831084">
              <w:rPr>
                <w:rStyle w:val="aa"/>
                <w:noProof/>
              </w:rPr>
              <w:delText xml:space="preserve"> LoRa</w:delText>
            </w:r>
          </w:del>
          <w:ins w:id="9" w:author="JL" w:date="2018-05-07T18:01:00Z">
            <w:r w:rsidR="00831084">
              <w:rPr>
                <w:rStyle w:val="aa"/>
                <w:rFonts w:hint="eastAsia"/>
                <w:noProof/>
              </w:rPr>
              <w:t>通讯</w:t>
            </w:r>
          </w:ins>
          <w:r w:rsidR="0030410E" w:rsidRPr="007608E7">
            <w:rPr>
              <w:rStyle w:val="aa"/>
              <w:rFonts w:hint="eastAsia"/>
              <w:noProof/>
            </w:rPr>
            <w:t>技术</w:t>
          </w:r>
          <w:ins w:id="10" w:author="JL" w:date="2018-05-07T17:39:00Z">
            <w:r>
              <w:rPr>
                <w:rStyle w:val="aa"/>
                <w:rFonts w:hint="eastAsia"/>
                <w:noProof/>
              </w:rPr>
              <w:t>概述</w:t>
            </w:r>
          </w:ins>
          <w:del w:id="11" w:author="JL" w:date="2018-05-07T17:39:00Z">
            <w:r w:rsidR="0030410E" w:rsidRPr="007608E7" w:rsidDel="00114F17">
              <w:rPr>
                <w:rStyle w:val="aa"/>
                <w:rFonts w:hint="eastAsia"/>
                <w:noProof/>
              </w:rPr>
              <w:delText>概述</w:delText>
            </w:r>
          </w:del>
          <w:r w:rsidR="0030410E">
            <w:rPr>
              <w:noProof/>
              <w:webHidden/>
            </w:rPr>
            <w:tab/>
          </w:r>
          <w:r w:rsidR="0030410E">
            <w:rPr>
              <w:noProof/>
              <w:webHidden/>
            </w:rPr>
            <w:fldChar w:fldCharType="begin"/>
          </w:r>
          <w:r w:rsidR="0030410E">
            <w:rPr>
              <w:noProof/>
              <w:webHidden/>
            </w:rPr>
            <w:instrText xml:space="preserve"> PAGEREF _Toc509918941 \h </w:instrText>
          </w:r>
          <w:r w:rsidR="0030410E">
            <w:rPr>
              <w:noProof/>
              <w:webHidden/>
            </w:rPr>
          </w:r>
          <w:r w:rsidR="0030410E">
            <w:rPr>
              <w:noProof/>
              <w:webHidden/>
            </w:rPr>
            <w:fldChar w:fldCharType="separate"/>
          </w:r>
          <w:r w:rsidR="0030410E">
            <w:rPr>
              <w:noProof/>
              <w:webHidden/>
            </w:rPr>
            <w:t>5</w:t>
          </w:r>
          <w:r w:rsidR="0030410E">
            <w:rPr>
              <w:noProof/>
              <w:webHidden/>
            </w:rPr>
            <w:fldChar w:fldCharType="end"/>
          </w:r>
          <w:r>
            <w:rPr>
              <w:noProof/>
            </w:rPr>
            <w:fldChar w:fldCharType="end"/>
          </w:r>
        </w:p>
        <w:p w14:paraId="06465828" w14:textId="40BE63B0" w:rsidR="0030410E" w:rsidRDefault="00114F17">
          <w:pPr>
            <w:pStyle w:val="30"/>
            <w:tabs>
              <w:tab w:val="right" w:leader="dot" w:pos="9021"/>
            </w:tabs>
            <w:ind w:left="960"/>
            <w:rPr>
              <w:rFonts w:asciiTheme="minorHAnsi" w:hAnsiTheme="minorHAnsi" w:cstheme="minorBidi"/>
              <w:noProof/>
              <w:kern w:val="2"/>
              <w:sz w:val="21"/>
              <w:szCs w:val="22"/>
            </w:rPr>
          </w:pPr>
          <w:r>
            <w:fldChar w:fldCharType="begin"/>
          </w:r>
          <w:r>
            <w:instrText xml:space="preserve"> HYPERLINK \l "_Toc509918942" </w:instrText>
          </w:r>
          <w:r>
            <w:fldChar w:fldCharType="separate"/>
          </w:r>
          <w:r w:rsidR="0030410E" w:rsidRPr="007608E7">
            <w:rPr>
              <w:rStyle w:val="aa"/>
              <w:noProof/>
            </w:rPr>
            <w:t>2.2 LoRaWAN</w:t>
          </w:r>
          <w:r w:rsidR="0030410E" w:rsidRPr="007608E7">
            <w:rPr>
              <w:rStyle w:val="aa"/>
              <w:rFonts w:hint="eastAsia"/>
              <w:noProof/>
            </w:rPr>
            <w:t>协议</w:t>
          </w:r>
          <w:del w:id="12" w:author="JL" w:date="2018-05-07T17:40:00Z">
            <w:r w:rsidR="0030410E" w:rsidRPr="007608E7" w:rsidDel="00114F17">
              <w:rPr>
                <w:rStyle w:val="aa"/>
                <w:rFonts w:hint="eastAsia"/>
                <w:noProof/>
              </w:rPr>
              <w:delText>和</w:delText>
            </w:r>
          </w:del>
          <w:ins w:id="13" w:author="JL" w:date="2018-05-07T17:40:00Z">
            <w:r>
              <w:rPr>
                <w:rStyle w:val="aa"/>
                <w:rFonts w:hint="eastAsia"/>
                <w:noProof/>
              </w:rPr>
              <w:t>研究</w:t>
            </w:r>
          </w:ins>
          <w:del w:id="14" w:author="JL" w:date="2018-05-07T17:40:00Z">
            <w:r w:rsidR="0030410E" w:rsidRPr="007608E7" w:rsidDel="00114F17">
              <w:rPr>
                <w:rStyle w:val="aa"/>
                <w:rFonts w:hint="eastAsia"/>
                <w:noProof/>
              </w:rPr>
              <w:delText>架构</w:delText>
            </w:r>
          </w:del>
          <w:r w:rsidR="0030410E">
            <w:rPr>
              <w:noProof/>
              <w:webHidden/>
            </w:rPr>
            <w:tab/>
          </w:r>
          <w:r w:rsidR="0030410E">
            <w:rPr>
              <w:noProof/>
              <w:webHidden/>
            </w:rPr>
            <w:fldChar w:fldCharType="begin"/>
          </w:r>
          <w:r w:rsidR="0030410E">
            <w:rPr>
              <w:noProof/>
              <w:webHidden/>
            </w:rPr>
            <w:instrText xml:space="preserve"> PAGEREF _Toc509918942 \h </w:instrText>
          </w:r>
          <w:r w:rsidR="0030410E">
            <w:rPr>
              <w:noProof/>
              <w:webHidden/>
            </w:rPr>
          </w:r>
          <w:r w:rsidR="0030410E">
            <w:rPr>
              <w:noProof/>
              <w:webHidden/>
            </w:rPr>
            <w:fldChar w:fldCharType="separate"/>
          </w:r>
          <w:r w:rsidR="0030410E">
            <w:rPr>
              <w:noProof/>
              <w:webHidden/>
            </w:rPr>
            <w:t>8</w:t>
          </w:r>
          <w:r w:rsidR="0030410E">
            <w:rPr>
              <w:noProof/>
              <w:webHidden/>
            </w:rPr>
            <w:fldChar w:fldCharType="end"/>
          </w:r>
          <w:r>
            <w:rPr>
              <w:noProof/>
            </w:rPr>
            <w:fldChar w:fldCharType="end"/>
          </w:r>
        </w:p>
        <w:p w14:paraId="53B0B9BE" w14:textId="6CC6423E" w:rsidR="0030410E" w:rsidRDefault="00114F17">
          <w:pPr>
            <w:pStyle w:val="30"/>
            <w:tabs>
              <w:tab w:val="right" w:leader="dot" w:pos="9021"/>
            </w:tabs>
            <w:ind w:left="960"/>
            <w:rPr>
              <w:rFonts w:asciiTheme="minorHAnsi" w:hAnsiTheme="minorHAnsi" w:cstheme="minorBidi"/>
              <w:noProof/>
              <w:kern w:val="2"/>
              <w:sz w:val="21"/>
              <w:szCs w:val="22"/>
            </w:rPr>
          </w:pPr>
          <w:r>
            <w:fldChar w:fldCharType="begin"/>
          </w:r>
          <w:r>
            <w:instrText xml:space="preserve"> HYPERLINK \l "_Toc509918943" </w:instrText>
          </w:r>
          <w:r>
            <w:fldChar w:fldCharType="separate"/>
          </w:r>
          <w:r w:rsidR="0030410E" w:rsidRPr="007608E7">
            <w:rPr>
              <w:rStyle w:val="aa"/>
              <w:noProof/>
            </w:rPr>
            <w:t>2.</w:t>
          </w:r>
          <w:ins w:id="15" w:author="JL" w:date="2018-05-07T18:01:00Z">
            <w:r w:rsidR="00831084">
              <w:rPr>
                <w:rStyle w:val="aa"/>
                <w:noProof/>
              </w:rPr>
              <w:t>3</w:t>
            </w:r>
          </w:ins>
          <w:del w:id="16" w:author="JL" w:date="2018-05-07T18:01:00Z">
            <w:r w:rsidR="0030410E" w:rsidRPr="007608E7" w:rsidDel="00831084">
              <w:rPr>
                <w:rStyle w:val="aa"/>
                <w:noProof/>
              </w:rPr>
              <w:delText>3LoRaWAN</w:delText>
            </w:r>
          </w:del>
          <w:r w:rsidR="0030410E" w:rsidRPr="007608E7">
            <w:rPr>
              <w:rStyle w:val="aa"/>
              <w:rFonts w:hint="eastAsia"/>
              <w:noProof/>
            </w:rPr>
            <w:t>信号分析</w:t>
          </w:r>
          <w:del w:id="17" w:author="JL" w:date="2018-05-07T17:56:00Z">
            <w:r w:rsidR="0030410E" w:rsidRPr="007608E7" w:rsidDel="00284C83">
              <w:rPr>
                <w:rStyle w:val="aa"/>
                <w:rFonts w:hint="eastAsia"/>
                <w:noProof/>
              </w:rPr>
              <w:delText>方法</w:delText>
            </w:r>
          </w:del>
          <w:ins w:id="18" w:author="JL" w:date="2018-05-07T17:56:00Z">
            <w:r w:rsidR="00284C83" w:rsidRPr="007608E7">
              <w:rPr>
                <w:rStyle w:val="aa"/>
                <w:rFonts w:hint="eastAsia"/>
                <w:noProof/>
              </w:rPr>
              <w:t>方</w:t>
            </w:r>
            <w:r w:rsidR="00284C83">
              <w:rPr>
                <w:rStyle w:val="aa"/>
                <w:rFonts w:hint="eastAsia"/>
                <w:noProof/>
              </w:rPr>
              <w:t>案设计</w:t>
            </w:r>
          </w:ins>
          <w:del w:id="19" w:author="JL" w:date="2018-05-07T17:40:00Z">
            <w:r w:rsidR="0030410E" w:rsidRPr="007608E7" w:rsidDel="00114F17">
              <w:rPr>
                <w:rStyle w:val="aa"/>
                <w:rFonts w:hint="eastAsia"/>
                <w:noProof/>
              </w:rPr>
              <w:delText>设计</w:delText>
            </w:r>
          </w:del>
          <w:r w:rsidR="0030410E">
            <w:rPr>
              <w:noProof/>
              <w:webHidden/>
            </w:rPr>
            <w:tab/>
          </w:r>
          <w:r w:rsidR="0030410E">
            <w:rPr>
              <w:noProof/>
              <w:webHidden/>
            </w:rPr>
            <w:fldChar w:fldCharType="begin"/>
          </w:r>
          <w:r w:rsidR="0030410E">
            <w:rPr>
              <w:noProof/>
              <w:webHidden/>
            </w:rPr>
            <w:instrText xml:space="preserve"> PAGEREF _Toc509918943 \h </w:instrText>
          </w:r>
          <w:r w:rsidR="0030410E">
            <w:rPr>
              <w:noProof/>
              <w:webHidden/>
            </w:rPr>
          </w:r>
          <w:r w:rsidR="0030410E">
            <w:rPr>
              <w:noProof/>
              <w:webHidden/>
            </w:rPr>
            <w:fldChar w:fldCharType="separate"/>
          </w:r>
          <w:r w:rsidR="0030410E">
            <w:rPr>
              <w:noProof/>
              <w:webHidden/>
            </w:rPr>
            <w:t>10</w:t>
          </w:r>
          <w:r w:rsidR="0030410E">
            <w:rPr>
              <w:noProof/>
              <w:webHidden/>
            </w:rPr>
            <w:fldChar w:fldCharType="end"/>
          </w:r>
          <w:r>
            <w:rPr>
              <w:noProof/>
            </w:rPr>
            <w:fldChar w:fldCharType="end"/>
          </w:r>
        </w:p>
        <w:p w14:paraId="3DD2853E" w14:textId="28B14152" w:rsidR="0030410E" w:rsidRDefault="00114F17">
          <w:pPr>
            <w:pStyle w:val="30"/>
            <w:tabs>
              <w:tab w:val="right" w:leader="dot" w:pos="9021"/>
            </w:tabs>
            <w:ind w:left="960"/>
            <w:rPr>
              <w:rFonts w:asciiTheme="minorHAnsi" w:hAnsiTheme="minorHAnsi" w:cstheme="minorBidi"/>
              <w:noProof/>
              <w:kern w:val="2"/>
              <w:sz w:val="21"/>
              <w:szCs w:val="22"/>
            </w:rPr>
          </w:pPr>
          <w:r>
            <w:fldChar w:fldCharType="begin"/>
          </w:r>
          <w:r>
            <w:instrText xml:space="preserve"> HYPERLINK \l "_Toc509918944" </w:instrText>
          </w:r>
          <w:r>
            <w:fldChar w:fldCharType="separate"/>
          </w:r>
          <w:r w:rsidR="0030410E" w:rsidRPr="007608E7">
            <w:rPr>
              <w:rStyle w:val="aa"/>
              <w:noProof/>
            </w:rPr>
            <w:t xml:space="preserve">2.4 </w:t>
          </w:r>
          <w:r w:rsidR="0030410E" w:rsidRPr="007608E7">
            <w:rPr>
              <w:rStyle w:val="aa"/>
              <w:rFonts w:hint="eastAsia"/>
              <w:noProof/>
            </w:rPr>
            <w:t>信号分析</w:t>
          </w:r>
          <w:ins w:id="20" w:author="JL" w:date="2018-05-07T17:57:00Z">
            <w:r w:rsidR="00765B2A">
              <w:rPr>
                <w:rStyle w:val="aa"/>
                <w:rFonts w:hint="eastAsia"/>
                <w:noProof/>
              </w:rPr>
              <w:t>系统</w:t>
            </w:r>
          </w:ins>
          <w:ins w:id="21" w:author="JL" w:date="2018-05-07T17:56:00Z">
            <w:r w:rsidR="00284C83" w:rsidRPr="00284C83">
              <w:rPr>
                <w:rStyle w:val="aa"/>
                <w:rFonts w:hint="eastAsia"/>
                <w:noProof/>
              </w:rPr>
              <w:t>的工作流程</w:t>
            </w:r>
          </w:ins>
          <w:del w:id="22" w:author="JL" w:date="2018-05-07T17:56:00Z">
            <w:r w:rsidR="0030410E" w:rsidRPr="007608E7" w:rsidDel="00284C83">
              <w:rPr>
                <w:rStyle w:val="aa"/>
                <w:rFonts w:hint="eastAsia"/>
                <w:noProof/>
              </w:rPr>
              <w:delText>整体方案设计</w:delText>
            </w:r>
          </w:del>
          <w:r w:rsidR="0030410E">
            <w:rPr>
              <w:noProof/>
              <w:webHidden/>
            </w:rPr>
            <w:tab/>
          </w:r>
          <w:r w:rsidR="0030410E">
            <w:rPr>
              <w:noProof/>
              <w:webHidden/>
            </w:rPr>
            <w:fldChar w:fldCharType="begin"/>
          </w:r>
          <w:r w:rsidR="0030410E">
            <w:rPr>
              <w:noProof/>
              <w:webHidden/>
            </w:rPr>
            <w:instrText xml:space="preserve"> PAGEREF _Toc509918944 \h </w:instrText>
          </w:r>
          <w:r w:rsidR="0030410E">
            <w:rPr>
              <w:noProof/>
              <w:webHidden/>
            </w:rPr>
          </w:r>
          <w:r w:rsidR="0030410E">
            <w:rPr>
              <w:noProof/>
              <w:webHidden/>
            </w:rPr>
            <w:fldChar w:fldCharType="separate"/>
          </w:r>
          <w:r w:rsidR="0030410E">
            <w:rPr>
              <w:noProof/>
              <w:webHidden/>
            </w:rPr>
            <w:t>12</w:t>
          </w:r>
          <w:r w:rsidR="0030410E">
            <w:rPr>
              <w:noProof/>
              <w:webHidden/>
            </w:rPr>
            <w:fldChar w:fldCharType="end"/>
          </w:r>
          <w:r>
            <w:rPr>
              <w:noProof/>
            </w:rPr>
            <w:fldChar w:fldCharType="end"/>
          </w:r>
        </w:p>
        <w:p w14:paraId="504E5F7C" w14:textId="0F323F14" w:rsidR="0030410E" w:rsidRDefault="00114F17">
          <w:pPr>
            <w:pStyle w:val="20"/>
            <w:tabs>
              <w:tab w:val="right" w:leader="dot" w:pos="9021"/>
            </w:tabs>
            <w:ind w:left="480"/>
            <w:rPr>
              <w:rFonts w:asciiTheme="minorHAnsi" w:hAnsiTheme="minorHAnsi" w:cstheme="minorBidi"/>
              <w:noProof/>
              <w:kern w:val="2"/>
              <w:sz w:val="21"/>
              <w:szCs w:val="22"/>
            </w:rPr>
          </w:pPr>
          <w:r>
            <w:fldChar w:fldCharType="begin"/>
          </w:r>
          <w:r>
            <w:instrText xml:space="preserve"> HYPERLINK \l "_Toc509918945" </w:instrText>
          </w:r>
          <w:r>
            <w:fldChar w:fldCharType="separate"/>
          </w:r>
          <w:r w:rsidR="0030410E" w:rsidRPr="007608E7">
            <w:rPr>
              <w:rStyle w:val="aa"/>
              <w:rFonts w:hint="eastAsia"/>
              <w:noProof/>
            </w:rPr>
            <w:t>第</w:t>
          </w:r>
          <w:r w:rsidR="0030410E" w:rsidRPr="007608E7">
            <w:rPr>
              <w:rStyle w:val="aa"/>
              <w:noProof/>
            </w:rPr>
            <w:t>3</w:t>
          </w:r>
          <w:r w:rsidR="0030410E" w:rsidRPr="007608E7">
            <w:rPr>
              <w:rStyle w:val="aa"/>
              <w:rFonts w:hint="eastAsia"/>
              <w:noProof/>
            </w:rPr>
            <w:t>章</w:t>
          </w:r>
          <w:r w:rsidR="0030410E" w:rsidRPr="007608E7">
            <w:rPr>
              <w:rStyle w:val="aa"/>
              <w:noProof/>
            </w:rPr>
            <w:t xml:space="preserve"> </w:t>
          </w:r>
          <w:r w:rsidR="0030410E" w:rsidRPr="007608E7">
            <w:rPr>
              <w:rStyle w:val="aa"/>
              <w:rFonts w:hint="eastAsia"/>
              <w:noProof/>
            </w:rPr>
            <w:t>空间信号分析</w:t>
          </w:r>
          <w:ins w:id="23" w:author="JL" w:date="2018-05-07T17:37:00Z">
            <w:r>
              <w:rPr>
                <w:rStyle w:val="aa"/>
                <w:rFonts w:hint="eastAsia"/>
                <w:noProof/>
              </w:rPr>
              <w:t>方法研究</w:t>
            </w:r>
          </w:ins>
          <w:r w:rsidR="0030410E">
            <w:rPr>
              <w:noProof/>
              <w:webHidden/>
            </w:rPr>
            <w:tab/>
          </w:r>
          <w:r w:rsidR="0030410E">
            <w:rPr>
              <w:noProof/>
              <w:webHidden/>
            </w:rPr>
            <w:fldChar w:fldCharType="begin"/>
          </w:r>
          <w:r w:rsidR="0030410E">
            <w:rPr>
              <w:noProof/>
              <w:webHidden/>
            </w:rPr>
            <w:instrText xml:space="preserve"> PAGEREF _Toc509918945 \h </w:instrText>
          </w:r>
          <w:r w:rsidR="0030410E">
            <w:rPr>
              <w:noProof/>
              <w:webHidden/>
            </w:rPr>
          </w:r>
          <w:r w:rsidR="0030410E">
            <w:rPr>
              <w:noProof/>
              <w:webHidden/>
            </w:rPr>
            <w:fldChar w:fldCharType="separate"/>
          </w:r>
          <w:r w:rsidR="0030410E">
            <w:rPr>
              <w:noProof/>
              <w:webHidden/>
            </w:rPr>
            <w:t>13</w:t>
          </w:r>
          <w:r w:rsidR="0030410E">
            <w:rPr>
              <w:noProof/>
              <w:webHidden/>
            </w:rPr>
            <w:fldChar w:fldCharType="end"/>
          </w:r>
          <w:r>
            <w:rPr>
              <w:noProof/>
            </w:rPr>
            <w:fldChar w:fldCharType="end"/>
          </w:r>
        </w:p>
        <w:p w14:paraId="69B1E838"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46" w:history="1">
            <w:r w:rsidR="0030410E" w:rsidRPr="007608E7">
              <w:rPr>
                <w:rStyle w:val="aa"/>
                <w:noProof/>
              </w:rPr>
              <w:t>3.1GIS</w:t>
            </w:r>
            <w:r w:rsidR="0030410E" w:rsidRPr="007608E7">
              <w:rPr>
                <w:rStyle w:val="aa"/>
                <w:rFonts w:hint="eastAsia"/>
                <w:noProof/>
              </w:rPr>
              <w:t>理论介绍</w:t>
            </w:r>
            <w:r w:rsidR="0030410E">
              <w:rPr>
                <w:noProof/>
                <w:webHidden/>
              </w:rPr>
              <w:tab/>
            </w:r>
            <w:r w:rsidR="0030410E">
              <w:rPr>
                <w:noProof/>
                <w:webHidden/>
              </w:rPr>
              <w:fldChar w:fldCharType="begin"/>
            </w:r>
            <w:r w:rsidR="0030410E">
              <w:rPr>
                <w:noProof/>
                <w:webHidden/>
              </w:rPr>
              <w:instrText xml:space="preserve"> PAGEREF _Toc509918946 \h </w:instrText>
            </w:r>
            <w:r w:rsidR="0030410E">
              <w:rPr>
                <w:noProof/>
                <w:webHidden/>
              </w:rPr>
            </w:r>
            <w:r w:rsidR="0030410E">
              <w:rPr>
                <w:noProof/>
                <w:webHidden/>
              </w:rPr>
              <w:fldChar w:fldCharType="separate"/>
            </w:r>
            <w:r w:rsidR="0030410E">
              <w:rPr>
                <w:noProof/>
                <w:webHidden/>
              </w:rPr>
              <w:t>13</w:t>
            </w:r>
            <w:r w:rsidR="0030410E">
              <w:rPr>
                <w:noProof/>
                <w:webHidden/>
              </w:rPr>
              <w:fldChar w:fldCharType="end"/>
            </w:r>
          </w:hyperlink>
        </w:p>
        <w:p w14:paraId="692693D1"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47" w:history="1">
            <w:r w:rsidR="0030410E" w:rsidRPr="007608E7">
              <w:rPr>
                <w:rStyle w:val="aa"/>
                <w:noProof/>
              </w:rPr>
              <w:t>3.2</w:t>
            </w:r>
            <w:r w:rsidR="0030410E" w:rsidRPr="007608E7">
              <w:rPr>
                <w:rStyle w:val="aa"/>
                <w:rFonts w:hint="eastAsia"/>
                <w:noProof/>
              </w:rPr>
              <w:t>空间插值理论</w:t>
            </w:r>
            <w:r w:rsidR="0030410E">
              <w:rPr>
                <w:noProof/>
                <w:webHidden/>
              </w:rPr>
              <w:tab/>
            </w:r>
            <w:r w:rsidR="0030410E">
              <w:rPr>
                <w:noProof/>
                <w:webHidden/>
              </w:rPr>
              <w:fldChar w:fldCharType="begin"/>
            </w:r>
            <w:r w:rsidR="0030410E">
              <w:rPr>
                <w:noProof/>
                <w:webHidden/>
              </w:rPr>
              <w:instrText xml:space="preserve"> PAGEREF _Toc509918947 \h </w:instrText>
            </w:r>
            <w:r w:rsidR="0030410E">
              <w:rPr>
                <w:noProof/>
                <w:webHidden/>
              </w:rPr>
            </w:r>
            <w:r w:rsidR="0030410E">
              <w:rPr>
                <w:noProof/>
                <w:webHidden/>
              </w:rPr>
              <w:fldChar w:fldCharType="separate"/>
            </w:r>
            <w:r w:rsidR="0030410E">
              <w:rPr>
                <w:noProof/>
                <w:webHidden/>
              </w:rPr>
              <w:t>15</w:t>
            </w:r>
            <w:r w:rsidR="0030410E">
              <w:rPr>
                <w:noProof/>
                <w:webHidden/>
              </w:rPr>
              <w:fldChar w:fldCharType="end"/>
            </w:r>
          </w:hyperlink>
        </w:p>
        <w:p w14:paraId="0801B336"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48" w:history="1">
            <w:r w:rsidR="0030410E" w:rsidRPr="007608E7">
              <w:rPr>
                <w:rStyle w:val="aa"/>
                <w:noProof/>
              </w:rPr>
              <w:t>3.3</w:t>
            </w:r>
            <w:r w:rsidR="0030410E" w:rsidRPr="007608E7">
              <w:rPr>
                <w:rStyle w:val="aa"/>
                <w:rFonts w:hint="eastAsia"/>
                <w:noProof/>
              </w:rPr>
              <w:t>信号数据处理方法</w:t>
            </w:r>
            <w:r w:rsidR="0030410E">
              <w:rPr>
                <w:noProof/>
                <w:webHidden/>
              </w:rPr>
              <w:tab/>
            </w:r>
            <w:r w:rsidR="0030410E">
              <w:rPr>
                <w:noProof/>
                <w:webHidden/>
              </w:rPr>
              <w:fldChar w:fldCharType="begin"/>
            </w:r>
            <w:r w:rsidR="0030410E">
              <w:rPr>
                <w:noProof/>
                <w:webHidden/>
              </w:rPr>
              <w:instrText xml:space="preserve"> PAGEREF _Toc509918948 \h </w:instrText>
            </w:r>
            <w:r w:rsidR="0030410E">
              <w:rPr>
                <w:noProof/>
                <w:webHidden/>
              </w:rPr>
            </w:r>
            <w:r w:rsidR="0030410E">
              <w:rPr>
                <w:noProof/>
                <w:webHidden/>
              </w:rPr>
              <w:fldChar w:fldCharType="separate"/>
            </w:r>
            <w:r w:rsidR="0030410E">
              <w:rPr>
                <w:noProof/>
                <w:webHidden/>
              </w:rPr>
              <w:t>20</w:t>
            </w:r>
            <w:r w:rsidR="0030410E">
              <w:rPr>
                <w:noProof/>
                <w:webHidden/>
              </w:rPr>
              <w:fldChar w:fldCharType="end"/>
            </w:r>
          </w:hyperlink>
        </w:p>
        <w:p w14:paraId="4444E2E0" w14:textId="26FBCE6C" w:rsidR="0030410E" w:rsidRDefault="00114F17">
          <w:pPr>
            <w:pStyle w:val="20"/>
            <w:tabs>
              <w:tab w:val="right" w:leader="dot" w:pos="9021"/>
            </w:tabs>
            <w:ind w:left="480"/>
            <w:rPr>
              <w:rFonts w:asciiTheme="minorHAnsi" w:hAnsiTheme="minorHAnsi" w:cstheme="minorBidi"/>
              <w:noProof/>
              <w:kern w:val="2"/>
              <w:sz w:val="21"/>
              <w:szCs w:val="22"/>
            </w:rPr>
          </w:pPr>
          <w:r>
            <w:fldChar w:fldCharType="begin"/>
          </w:r>
          <w:r>
            <w:instrText xml:space="preserve"> HYPERLINK \l "_Toc509918949" </w:instrText>
          </w:r>
          <w:r>
            <w:fldChar w:fldCharType="separate"/>
          </w:r>
          <w:r w:rsidR="0030410E" w:rsidRPr="007608E7">
            <w:rPr>
              <w:rStyle w:val="aa"/>
              <w:rFonts w:hint="eastAsia"/>
              <w:noProof/>
            </w:rPr>
            <w:t>第</w:t>
          </w:r>
          <w:r w:rsidR="0030410E" w:rsidRPr="007608E7">
            <w:rPr>
              <w:rStyle w:val="aa"/>
              <w:noProof/>
            </w:rPr>
            <w:t>4</w:t>
          </w:r>
          <w:r w:rsidR="0030410E" w:rsidRPr="007608E7">
            <w:rPr>
              <w:rStyle w:val="aa"/>
              <w:rFonts w:hint="eastAsia"/>
              <w:noProof/>
            </w:rPr>
            <w:t>章</w:t>
          </w:r>
          <w:r w:rsidR="0030410E" w:rsidRPr="007608E7">
            <w:rPr>
              <w:rStyle w:val="aa"/>
              <w:noProof/>
            </w:rPr>
            <w:t xml:space="preserve"> </w:t>
          </w:r>
          <w:r w:rsidR="0030410E" w:rsidRPr="007608E7">
            <w:rPr>
              <w:rStyle w:val="aa"/>
              <w:rFonts w:hint="eastAsia"/>
              <w:noProof/>
            </w:rPr>
            <w:t>信号测试手持终端</w:t>
          </w:r>
          <w:ins w:id="24" w:author="JL" w:date="2018-05-07T17:37:00Z">
            <w:r>
              <w:rPr>
                <w:rStyle w:val="aa"/>
                <w:rFonts w:hint="eastAsia"/>
                <w:noProof/>
              </w:rPr>
              <w:t>的</w:t>
            </w:r>
          </w:ins>
          <w:r w:rsidR="0030410E" w:rsidRPr="007608E7">
            <w:rPr>
              <w:rStyle w:val="aa"/>
              <w:rFonts w:hint="eastAsia"/>
              <w:noProof/>
            </w:rPr>
            <w:t>设计</w:t>
          </w:r>
          <w:r w:rsidR="0030410E">
            <w:rPr>
              <w:noProof/>
              <w:webHidden/>
            </w:rPr>
            <w:tab/>
          </w:r>
          <w:r w:rsidR="0030410E">
            <w:rPr>
              <w:noProof/>
              <w:webHidden/>
            </w:rPr>
            <w:fldChar w:fldCharType="begin"/>
          </w:r>
          <w:r w:rsidR="0030410E">
            <w:rPr>
              <w:noProof/>
              <w:webHidden/>
            </w:rPr>
            <w:instrText xml:space="preserve"> PAGEREF _Toc509918949 \h </w:instrText>
          </w:r>
          <w:r w:rsidR="0030410E">
            <w:rPr>
              <w:noProof/>
              <w:webHidden/>
            </w:rPr>
          </w:r>
          <w:r w:rsidR="0030410E">
            <w:rPr>
              <w:noProof/>
              <w:webHidden/>
            </w:rPr>
            <w:fldChar w:fldCharType="separate"/>
          </w:r>
          <w:r w:rsidR="0030410E">
            <w:rPr>
              <w:noProof/>
              <w:webHidden/>
            </w:rPr>
            <w:t>25</w:t>
          </w:r>
          <w:r w:rsidR="0030410E">
            <w:rPr>
              <w:noProof/>
              <w:webHidden/>
            </w:rPr>
            <w:fldChar w:fldCharType="end"/>
          </w:r>
          <w:r>
            <w:rPr>
              <w:noProof/>
            </w:rPr>
            <w:fldChar w:fldCharType="end"/>
          </w:r>
        </w:p>
        <w:p w14:paraId="21C0976C"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0" w:history="1">
            <w:r w:rsidR="0030410E" w:rsidRPr="007608E7">
              <w:rPr>
                <w:rStyle w:val="aa"/>
                <w:noProof/>
              </w:rPr>
              <w:t xml:space="preserve">4.1 </w:t>
            </w:r>
            <w:r w:rsidR="0030410E" w:rsidRPr="007608E7">
              <w:rPr>
                <w:rStyle w:val="aa"/>
                <w:rFonts w:hint="eastAsia"/>
                <w:noProof/>
              </w:rPr>
              <w:t>总体方案设计</w:t>
            </w:r>
            <w:r w:rsidR="0030410E">
              <w:rPr>
                <w:noProof/>
                <w:webHidden/>
              </w:rPr>
              <w:tab/>
            </w:r>
            <w:r w:rsidR="0030410E">
              <w:rPr>
                <w:noProof/>
                <w:webHidden/>
              </w:rPr>
              <w:fldChar w:fldCharType="begin"/>
            </w:r>
            <w:r w:rsidR="0030410E">
              <w:rPr>
                <w:noProof/>
                <w:webHidden/>
              </w:rPr>
              <w:instrText xml:space="preserve"> PAGEREF _Toc509918950 \h </w:instrText>
            </w:r>
            <w:r w:rsidR="0030410E">
              <w:rPr>
                <w:noProof/>
                <w:webHidden/>
              </w:rPr>
            </w:r>
            <w:r w:rsidR="0030410E">
              <w:rPr>
                <w:noProof/>
                <w:webHidden/>
              </w:rPr>
              <w:fldChar w:fldCharType="separate"/>
            </w:r>
            <w:r w:rsidR="0030410E">
              <w:rPr>
                <w:noProof/>
                <w:webHidden/>
              </w:rPr>
              <w:t>25</w:t>
            </w:r>
            <w:r w:rsidR="0030410E">
              <w:rPr>
                <w:noProof/>
                <w:webHidden/>
              </w:rPr>
              <w:fldChar w:fldCharType="end"/>
            </w:r>
          </w:hyperlink>
        </w:p>
        <w:p w14:paraId="747DE139"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1" w:history="1">
            <w:r w:rsidR="0030410E" w:rsidRPr="007608E7">
              <w:rPr>
                <w:rStyle w:val="aa"/>
                <w:noProof/>
              </w:rPr>
              <w:t xml:space="preserve">4.2 </w:t>
            </w:r>
            <w:r w:rsidR="0030410E" w:rsidRPr="007608E7">
              <w:rPr>
                <w:rStyle w:val="aa"/>
                <w:rFonts w:hint="eastAsia"/>
                <w:noProof/>
              </w:rPr>
              <w:t>硬件选型</w:t>
            </w:r>
            <w:r w:rsidR="0030410E">
              <w:rPr>
                <w:noProof/>
                <w:webHidden/>
              </w:rPr>
              <w:tab/>
            </w:r>
            <w:r w:rsidR="0030410E">
              <w:rPr>
                <w:noProof/>
                <w:webHidden/>
              </w:rPr>
              <w:fldChar w:fldCharType="begin"/>
            </w:r>
            <w:r w:rsidR="0030410E">
              <w:rPr>
                <w:noProof/>
                <w:webHidden/>
              </w:rPr>
              <w:instrText xml:space="preserve"> PAGEREF _Toc509918951 \h </w:instrText>
            </w:r>
            <w:r w:rsidR="0030410E">
              <w:rPr>
                <w:noProof/>
                <w:webHidden/>
              </w:rPr>
            </w:r>
            <w:r w:rsidR="0030410E">
              <w:rPr>
                <w:noProof/>
                <w:webHidden/>
              </w:rPr>
              <w:fldChar w:fldCharType="separate"/>
            </w:r>
            <w:r w:rsidR="0030410E">
              <w:rPr>
                <w:noProof/>
                <w:webHidden/>
              </w:rPr>
              <w:t>26</w:t>
            </w:r>
            <w:r w:rsidR="0030410E">
              <w:rPr>
                <w:noProof/>
                <w:webHidden/>
              </w:rPr>
              <w:fldChar w:fldCharType="end"/>
            </w:r>
          </w:hyperlink>
        </w:p>
        <w:p w14:paraId="1C36437E"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2" w:history="1">
            <w:r w:rsidR="0030410E" w:rsidRPr="007608E7">
              <w:rPr>
                <w:rStyle w:val="aa"/>
                <w:noProof/>
              </w:rPr>
              <w:t>4.3</w:t>
            </w:r>
            <w:r w:rsidR="0030410E" w:rsidRPr="007608E7">
              <w:rPr>
                <w:rStyle w:val="aa"/>
                <w:rFonts w:hint="eastAsia"/>
                <w:noProof/>
              </w:rPr>
              <w:t>软件功能实现</w:t>
            </w:r>
            <w:r w:rsidR="0030410E">
              <w:rPr>
                <w:noProof/>
                <w:webHidden/>
              </w:rPr>
              <w:tab/>
            </w:r>
            <w:r w:rsidR="0030410E">
              <w:rPr>
                <w:noProof/>
                <w:webHidden/>
              </w:rPr>
              <w:fldChar w:fldCharType="begin"/>
            </w:r>
            <w:r w:rsidR="0030410E">
              <w:rPr>
                <w:noProof/>
                <w:webHidden/>
              </w:rPr>
              <w:instrText xml:space="preserve"> PAGEREF _Toc509918952 \h </w:instrText>
            </w:r>
            <w:r w:rsidR="0030410E">
              <w:rPr>
                <w:noProof/>
                <w:webHidden/>
              </w:rPr>
            </w:r>
            <w:r w:rsidR="0030410E">
              <w:rPr>
                <w:noProof/>
                <w:webHidden/>
              </w:rPr>
              <w:fldChar w:fldCharType="separate"/>
            </w:r>
            <w:r w:rsidR="0030410E">
              <w:rPr>
                <w:noProof/>
                <w:webHidden/>
              </w:rPr>
              <w:t>29</w:t>
            </w:r>
            <w:r w:rsidR="0030410E">
              <w:rPr>
                <w:noProof/>
                <w:webHidden/>
              </w:rPr>
              <w:fldChar w:fldCharType="end"/>
            </w:r>
          </w:hyperlink>
        </w:p>
        <w:p w14:paraId="68C7EEF2"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3" w:history="1">
            <w:r w:rsidR="0030410E" w:rsidRPr="007608E7">
              <w:rPr>
                <w:rStyle w:val="aa"/>
                <w:noProof/>
              </w:rPr>
              <w:t>4.4</w:t>
            </w:r>
            <w:r w:rsidR="0030410E" w:rsidRPr="007608E7">
              <w:rPr>
                <w:rStyle w:val="aa"/>
                <w:rFonts w:hint="eastAsia"/>
                <w:noProof/>
              </w:rPr>
              <w:t>服务器功能实现</w:t>
            </w:r>
            <w:r w:rsidR="0030410E">
              <w:rPr>
                <w:noProof/>
                <w:webHidden/>
              </w:rPr>
              <w:tab/>
            </w:r>
            <w:r w:rsidR="0030410E">
              <w:rPr>
                <w:noProof/>
                <w:webHidden/>
              </w:rPr>
              <w:fldChar w:fldCharType="begin"/>
            </w:r>
            <w:r w:rsidR="0030410E">
              <w:rPr>
                <w:noProof/>
                <w:webHidden/>
              </w:rPr>
              <w:instrText xml:space="preserve"> PAGEREF _Toc509918953 \h </w:instrText>
            </w:r>
            <w:r w:rsidR="0030410E">
              <w:rPr>
                <w:noProof/>
                <w:webHidden/>
              </w:rPr>
            </w:r>
            <w:r w:rsidR="0030410E">
              <w:rPr>
                <w:noProof/>
                <w:webHidden/>
              </w:rPr>
              <w:fldChar w:fldCharType="separate"/>
            </w:r>
            <w:r w:rsidR="0030410E">
              <w:rPr>
                <w:noProof/>
                <w:webHidden/>
              </w:rPr>
              <w:t>33</w:t>
            </w:r>
            <w:r w:rsidR="0030410E">
              <w:rPr>
                <w:noProof/>
                <w:webHidden/>
              </w:rPr>
              <w:fldChar w:fldCharType="end"/>
            </w:r>
          </w:hyperlink>
        </w:p>
        <w:p w14:paraId="5926A044" w14:textId="1F1EB9FF" w:rsidR="0030410E" w:rsidRDefault="00114F17">
          <w:pPr>
            <w:pStyle w:val="20"/>
            <w:tabs>
              <w:tab w:val="right" w:leader="dot" w:pos="9021"/>
            </w:tabs>
            <w:ind w:left="480"/>
            <w:rPr>
              <w:rFonts w:asciiTheme="minorHAnsi" w:hAnsiTheme="minorHAnsi" w:cstheme="minorBidi"/>
              <w:noProof/>
              <w:kern w:val="2"/>
              <w:sz w:val="21"/>
              <w:szCs w:val="22"/>
            </w:rPr>
          </w:pPr>
          <w:r>
            <w:fldChar w:fldCharType="begin"/>
          </w:r>
          <w:r>
            <w:instrText xml:space="preserve"> HYPERLINK \l "_Toc509918954" </w:instrText>
          </w:r>
          <w:r>
            <w:fldChar w:fldCharType="separate"/>
          </w:r>
          <w:r w:rsidR="0030410E" w:rsidRPr="007608E7">
            <w:rPr>
              <w:rStyle w:val="aa"/>
              <w:rFonts w:hint="eastAsia"/>
              <w:noProof/>
            </w:rPr>
            <w:t>第</w:t>
          </w:r>
          <w:r w:rsidR="0030410E" w:rsidRPr="007608E7">
            <w:rPr>
              <w:rStyle w:val="aa"/>
              <w:noProof/>
            </w:rPr>
            <w:t>5</w:t>
          </w:r>
          <w:r w:rsidR="0030410E" w:rsidRPr="007608E7">
            <w:rPr>
              <w:rStyle w:val="aa"/>
              <w:rFonts w:hint="eastAsia"/>
              <w:noProof/>
            </w:rPr>
            <w:t>章</w:t>
          </w:r>
          <w:r w:rsidR="0030410E" w:rsidRPr="007608E7">
            <w:rPr>
              <w:rStyle w:val="aa"/>
              <w:noProof/>
            </w:rPr>
            <w:t xml:space="preserve"> </w:t>
          </w:r>
          <w:del w:id="25" w:author="JL" w:date="2018-05-07T17:38:00Z">
            <w:r w:rsidR="0030410E" w:rsidRPr="007608E7" w:rsidDel="00114F17">
              <w:rPr>
                <w:rStyle w:val="aa"/>
                <w:rFonts w:hint="eastAsia"/>
                <w:noProof/>
              </w:rPr>
              <w:delText>仪器</w:delText>
            </w:r>
          </w:del>
          <w:ins w:id="26" w:author="JL" w:date="2018-05-07T17:38:00Z">
            <w:r>
              <w:rPr>
                <w:rStyle w:val="aa"/>
                <w:rFonts w:hint="eastAsia"/>
                <w:noProof/>
              </w:rPr>
              <w:t>手</w:t>
            </w:r>
            <w:r>
              <w:rPr>
                <w:rStyle w:val="aa"/>
                <w:noProof/>
              </w:rPr>
              <w:t>持终端</w:t>
            </w:r>
            <w:r>
              <w:rPr>
                <w:rStyle w:val="aa"/>
                <w:rFonts w:hint="eastAsia"/>
                <w:noProof/>
              </w:rPr>
              <w:t>的</w:t>
            </w:r>
          </w:ins>
          <w:r w:rsidR="0030410E" w:rsidRPr="007608E7">
            <w:rPr>
              <w:rStyle w:val="aa"/>
              <w:rFonts w:hint="eastAsia"/>
              <w:noProof/>
            </w:rPr>
            <w:t>测试</w:t>
          </w:r>
          <w:del w:id="27" w:author="JL" w:date="2018-05-07T17:38:00Z">
            <w:r w:rsidR="0030410E" w:rsidRPr="007608E7" w:rsidDel="00114F17">
              <w:rPr>
                <w:rStyle w:val="aa"/>
                <w:rFonts w:hint="eastAsia"/>
                <w:noProof/>
              </w:rPr>
              <w:delText>与</w:delText>
            </w:r>
          </w:del>
          <w:r w:rsidR="0030410E" w:rsidRPr="007608E7">
            <w:rPr>
              <w:rStyle w:val="aa"/>
              <w:rFonts w:hint="eastAsia"/>
              <w:noProof/>
            </w:rPr>
            <w:t>实验</w:t>
          </w:r>
          <w:ins w:id="28" w:author="JL" w:date="2018-05-07T17:38:00Z">
            <w:r w:rsidRPr="00114F17">
              <w:rPr>
                <w:rStyle w:val="aa"/>
                <w:rFonts w:hint="eastAsia"/>
                <w:noProof/>
              </w:rPr>
              <w:t>与</w:t>
            </w:r>
          </w:ins>
          <w:r w:rsidR="0030410E" w:rsidRPr="007608E7">
            <w:rPr>
              <w:rStyle w:val="aa"/>
              <w:rFonts w:hint="eastAsia"/>
              <w:noProof/>
            </w:rPr>
            <w:t>分析</w:t>
          </w:r>
          <w:r w:rsidR="0030410E">
            <w:rPr>
              <w:noProof/>
              <w:webHidden/>
            </w:rPr>
            <w:tab/>
          </w:r>
          <w:r w:rsidR="0030410E">
            <w:rPr>
              <w:noProof/>
              <w:webHidden/>
            </w:rPr>
            <w:fldChar w:fldCharType="begin"/>
          </w:r>
          <w:r w:rsidR="0030410E">
            <w:rPr>
              <w:noProof/>
              <w:webHidden/>
            </w:rPr>
            <w:instrText xml:space="preserve"> PAGEREF _Toc509918954 \h </w:instrText>
          </w:r>
          <w:r w:rsidR="0030410E">
            <w:rPr>
              <w:noProof/>
              <w:webHidden/>
            </w:rPr>
          </w:r>
          <w:r w:rsidR="0030410E">
            <w:rPr>
              <w:noProof/>
              <w:webHidden/>
            </w:rPr>
            <w:fldChar w:fldCharType="separate"/>
          </w:r>
          <w:r w:rsidR="0030410E">
            <w:rPr>
              <w:noProof/>
              <w:webHidden/>
            </w:rPr>
            <w:t>35</w:t>
          </w:r>
          <w:r w:rsidR="0030410E">
            <w:rPr>
              <w:noProof/>
              <w:webHidden/>
            </w:rPr>
            <w:fldChar w:fldCharType="end"/>
          </w:r>
          <w:r>
            <w:rPr>
              <w:noProof/>
            </w:rPr>
            <w:fldChar w:fldCharType="end"/>
          </w:r>
        </w:p>
        <w:p w14:paraId="39DF2F30"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5" w:history="1">
            <w:r w:rsidR="0030410E" w:rsidRPr="007608E7">
              <w:rPr>
                <w:rStyle w:val="aa"/>
                <w:noProof/>
              </w:rPr>
              <w:t xml:space="preserve">5.1 </w:t>
            </w:r>
            <w:r w:rsidR="0030410E" w:rsidRPr="007608E7">
              <w:rPr>
                <w:rStyle w:val="aa"/>
                <w:rFonts w:hint="eastAsia"/>
                <w:noProof/>
              </w:rPr>
              <w:t>实验数据采集</w:t>
            </w:r>
            <w:r w:rsidR="0030410E">
              <w:rPr>
                <w:noProof/>
                <w:webHidden/>
              </w:rPr>
              <w:tab/>
            </w:r>
            <w:r w:rsidR="0030410E">
              <w:rPr>
                <w:noProof/>
                <w:webHidden/>
              </w:rPr>
              <w:fldChar w:fldCharType="begin"/>
            </w:r>
            <w:r w:rsidR="0030410E">
              <w:rPr>
                <w:noProof/>
                <w:webHidden/>
              </w:rPr>
              <w:instrText xml:space="preserve"> PAGEREF _Toc509918955 \h </w:instrText>
            </w:r>
            <w:r w:rsidR="0030410E">
              <w:rPr>
                <w:noProof/>
                <w:webHidden/>
              </w:rPr>
            </w:r>
            <w:r w:rsidR="0030410E">
              <w:rPr>
                <w:noProof/>
                <w:webHidden/>
              </w:rPr>
              <w:fldChar w:fldCharType="separate"/>
            </w:r>
            <w:r w:rsidR="0030410E">
              <w:rPr>
                <w:noProof/>
                <w:webHidden/>
              </w:rPr>
              <w:t>35</w:t>
            </w:r>
            <w:r w:rsidR="0030410E">
              <w:rPr>
                <w:noProof/>
                <w:webHidden/>
              </w:rPr>
              <w:fldChar w:fldCharType="end"/>
            </w:r>
          </w:hyperlink>
        </w:p>
        <w:p w14:paraId="42222026"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6" w:history="1">
            <w:r w:rsidR="0030410E" w:rsidRPr="007608E7">
              <w:rPr>
                <w:rStyle w:val="aa"/>
                <w:noProof/>
              </w:rPr>
              <w:t>5.3</w:t>
            </w:r>
            <w:r w:rsidR="0030410E" w:rsidRPr="007608E7">
              <w:rPr>
                <w:rStyle w:val="aa"/>
                <w:rFonts w:hint="eastAsia"/>
                <w:noProof/>
              </w:rPr>
              <w:t>插值方法比较</w:t>
            </w:r>
            <w:r w:rsidR="0030410E">
              <w:rPr>
                <w:noProof/>
                <w:webHidden/>
              </w:rPr>
              <w:tab/>
            </w:r>
            <w:r w:rsidR="0030410E">
              <w:rPr>
                <w:noProof/>
                <w:webHidden/>
              </w:rPr>
              <w:fldChar w:fldCharType="begin"/>
            </w:r>
            <w:r w:rsidR="0030410E">
              <w:rPr>
                <w:noProof/>
                <w:webHidden/>
              </w:rPr>
              <w:instrText xml:space="preserve"> PAGEREF _Toc509918956 \h </w:instrText>
            </w:r>
            <w:r w:rsidR="0030410E">
              <w:rPr>
                <w:noProof/>
                <w:webHidden/>
              </w:rPr>
            </w:r>
            <w:r w:rsidR="0030410E">
              <w:rPr>
                <w:noProof/>
                <w:webHidden/>
              </w:rPr>
              <w:fldChar w:fldCharType="separate"/>
            </w:r>
            <w:r w:rsidR="0030410E">
              <w:rPr>
                <w:noProof/>
                <w:webHidden/>
              </w:rPr>
              <w:t>41</w:t>
            </w:r>
            <w:r w:rsidR="0030410E">
              <w:rPr>
                <w:noProof/>
                <w:webHidden/>
              </w:rPr>
              <w:fldChar w:fldCharType="end"/>
            </w:r>
          </w:hyperlink>
        </w:p>
        <w:p w14:paraId="3238383C"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7" w:history="1">
            <w:r w:rsidR="0030410E" w:rsidRPr="007608E7">
              <w:rPr>
                <w:rStyle w:val="aa"/>
                <w:noProof/>
              </w:rPr>
              <w:t>5.4 GIS</w:t>
            </w:r>
            <w:r w:rsidR="0030410E" w:rsidRPr="007608E7">
              <w:rPr>
                <w:rStyle w:val="aa"/>
                <w:rFonts w:hint="eastAsia"/>
                <w:noProof/>
              </w:rPr>
              <w:t>信号分析图</w:t>
            </w:r>
            <w:r w:rsidR="0030410E">
              <w:rPr>
                <w:noProof/>
                <w:webHidden/>
              </w:rPr>
              <w:tab/>
            </w:r>
            <w:r w:rsidR="0030410E">
              <w:rPr>
                <w:noProof/>
                <w:webHidden/>
              </w:rPr>
              <w:fldChar w:fldCharType="begin"/>
            </w:r>
            <w:r w:rsidR="0030410E">
              <w:rPr>
                <w:noProof/>
                <w:webHidden/>
              </w:rPr>
              <w:instrText xml:space="preserve"> PAGEREF _Toc509918957 \h </w:instrText>
            </w:r>
            <w:r w:rsidR="0030410E">
              <w:rPr>
                <w:noProof/>
                <w:webHidden/>
              </w:rPr>
            </w:r>
            <w:r w:rsidR="0030410E">
              <w:rPr>
                <w:noProof/>
                <w:webHidden/>
              </w:rPr>
              <w:fldChar w:fldCharType="separate"/>
            </w:r>
            <w:r w:rsidR="0030410E">
              <w:rPr>
                <w:noProof/>
                <w:webHidden/>
              </w:rPr>
              <w:t>46</w:t>
            </w:r>
            <w:r w:rsidR="0030410E">
              <w:rPr>
                <w:noProof/>
                <w:webHidden/>
              </w:rPr>
              <w:fldChar w:fldCharType="end"/>
            </w:r>
          </w:hyperlink>
        </w:p>
        <w:p w14:paraId="31D214E3"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58" w:history="1">
            <w:r w:rsidR="0030410E" w:rsidRPr="007608E7">
              <w:rPr>
                <w:rStyle w:val="aa"/>
                <w:noProof/>
              </w:rPr>
              <w:t xml:space="preserve">5.5 </w:t>
            </w:r>
            <w:r w:rsidR="0030410E" w:rsidRPr="007608E7">
              <w:rPr>
                <w:rStyle w:val="aa"/>
                <w:rFonts w:hint="eastAsia"/>
                <w:noProof/>
              </w:rPr>
              <w:t>实验总结</w:t>
            </w:r>
            <w:r w:rsidR="0030410E">
              <w:rPr>
                <w:noProof/>
                <w:webHidden/>
              </w:rPr>
              <w:tab/>
            </w:r>
            <w:r w:rsidR="0030410E">
              <w:rPr>
                <w:noProof/>
                <w:webHidden/>
              </w:rPr>
              <w:fldChar w:fldCharType="begin"/>
            </w:r>
            <w:r w:rsidR="0030410E">
              <w:rPr>
                <w:noProof/>
                <w:webHidden/>
              </w:rPr>
              <w:instrText xml:space="preserve"> PAGEREF _Toc509918958 \h </w:instrText>
            </w:r>
            <w:r w:rsidR="0030410E">
              <w:rPr>
                <w:noProof/>
                <w:webHidden/>
              </w:rPr>
            </w:r>
            <w:r w:rsidR="0030410E">
              <w:rPr>
                <w:noProof/>
                <w:webHidden/>
              </w:rPr>
              <w:fldChar w:fldCharType="separate"/>
            </w:r>
            <w:r w:rsidR="0030410E">
              <w:rPr>
                <w:noProof/>
                <w:webHidden/>
              </w:rPr>
              <w:t>47</w:t>
            </w:r>
            <w:r w:rsidR="0030410E">
              <w:rPr>
                <w:noProof/>
                <w:webHidden/>
              </w:rPr>
              <w:fldChar w:fldCharType="end"/>
            </w:r>
          </w:hyperlink>
        </w:p>
        <w:p w14:paraId="6378200E" w14:textId="77777777" w:rsidR="0030410E" w:rsidRDefault="00D91E92">
          <w:pPr>
            <w:pStyle w:val="20"/>
            <w:tabs>
              <w:tab w:val="right" w:leader="dot" w:pos="9021"/>
            </w:tabs>
            <w:ind w:left="480"/>
            <w:rPr>
              <w:rFonts w:asciiTheme="minorHAnsi" w:hAnsiTheme="minorHAnsi" w:cstheme="minorBidi"/>
              <w:noProof/>
              <w:kern w:val="2"/>
              <w:sz w:val="21"/>
              <w:szCs w:val="22"/>
            </w:rPr>
          </w:pPr>
          <w:hyperlink w:anchor="_Toc509918959" w:history="1">
            <w:r w:rsidR="0030410E" w:rsidRPr="007608E7">
              <w:rPr>
                <w:rStyle w:val="aa"/>
                <w:rFonts w:hint="eastAsia"/>
                <w:noProof/>
              </w:rPr>
              <w:t>第</w:t>
            </w:r>
            <w:r w:rsidR="0030410E" w:rsidRPr="007608E7">
              <w:rPr>
                <w:rStyle w:val="aa"/>
                <w:noProof/>
              </w:rPr>
              <w:t>6</w:t>
            </w:r>
            <w:r w:rsidR="0030410E" w:rsidRPr="007608E7">
              <w:rPr>
                <w:rStyle w:val="aa"/>
                <w:rFonts w:hint="eastAsia"/>
                <w:noProof/>
              </w:rPr>
              <w:t>章</w:t>
            </w:r>
            <w:r w:rsidR="0030410E" w:rsidRPr="007608E7">
              <w:rPr>
                <w:rStyle w:val="aa"/>
                <w:noProof/>
              </w:rPr>
              <w:t xml:space="preserve"> </w:t>
            </w:r>
            <w:r w:rsidR="0030410E" w:rsidRPr="007608E7">
              <w:rPr>
                <w:rStyle w:val="aa"/>
                <w:rFonts w:hint="eastAsia"/>
                <w:noProof/>
              </w:rPr>
              <w:t>总结和展望</w:t>
            </w:r>
            <w:r w:rsidR="0030410E">
              <w:rPr>
                <w:noProof/>
                <w:webHidden/>
              </w:rPr>
              <w:tab/>
            </w:r>
            <w:r w:rsidR="0030410E">
              <w:rPr>
                <w:noProof/>
                <w:webHidden/>
              </w:rPr>
              <w:fldChar w:fldCharType="begin"/>
            </w:r>
            <w:r w:rsidR="0030410E">
              <w:rPr>
                <w:noProof/>
                <w:webHidden/>
              </w:rPr>
              <w:instrText xml:space="preserve"> PAGEREF _Toc509918959 \h </w:instrText>
            </w:r>
            <w:r w:rsidR="0030410E">
              <w:rPr>
                <w:noProof/>
                <w:webHidden/>
              </w:rPr>
            </w:r>
            <w:r w:rsidR="0030410E">
              <w:rPr>
                <w:noProof/>
                <w:webHidden/>
              </w:rPr>
              <w:fldChar w:fldCharType="separate"/>
            </w:r>
            <w:r w:rsidR="0030410E">
              <w:rPr>
                <w:noProof/>
                <w:webHidden/>
              </w:rPr>
              <w:t>49</w:t>
            </w:r>
            <w:r w:rsidR="0030410E">
              <w:rPr>
                <w:noProof/>
                <w:webHidden/>
              </w:rPr>
              <w:fldChar w:fldCharType="end"/>
            </w:r>
          </w:hyperlink>
        </w:p>
        <w:p w14:paraId="12729FE4"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60" w:history="1">
            <w:r w:rsidR="0030410E" w:rsidRPr="007608E7">
              <w:rPr>
                <w:rStyle w:val="aa"/>
                <w:noProof/>
              </w:rPr>
              <w:t xml:space="preserve">6.1 </w:t>
            </w:r>
            <w:r w:rsidR="0030410E" w:rsidRPr="007608E7">
              <w:rPr>
                <w:rStyle w:val="aa"/>
                <w:rFonts w:hint="eastAsia"/>
                <w:noProof/>
              </w:rPr>
              <w:t>总结</w:t>
            </w:r>
            <w:r w:rsidR="0030410E">
              <w:rPr>
                <w:noProof/>
                <w:webHidden/>
              </w:rPr>
              <w:tab/>
            </w:r>
            <w:r w:rsidR="0030410E">
              <w:rPr>
                <w:noProof/>
                <w:webHidden/>
              </w:rPr>
              <w:fldChar w:fldCharType="begin"/>
            </w:r>
            <w:r w:rsidR="0030410E">
              <w:rPr>
                <w:noProof/>
                <w:webHidden/>
              </w:rPr>
              <w:instrText xml:space="preserve"> PAGEREF _Toc509918960 \h </w:instrText>
            </w:r>
            <w:r w:rsidR="0030410E">
              <w:rPr>
                <w:noProof/>
                <w:webHidden/>
              </w:rPr>
            </w:r>
            <w:r w:rsidR="0030410E">
              <w:rPr>
                <w:noProof/>
                <w:webHidden/>
              </w:rPr>
              <w:fldChar w:fldCharType="separate"/>
            </w:r>
            <w:r w:rsidR="0030410E">
              <w:rPr>
                <w:noProof/>
                <w:webHidden/>
              </w:rPr>
              <w:t>49</w:t>
            </w:r>
            <w:r w:rsidR="0030410E">
              <w:rPr>
                <w:noProof/>
                <w:webHidden/>
              </w:rPr>
              <w:fldChar w:fldCharType="end"/>
            </w:r>
          </w:hyperlink>
        </w:p>
        <w:p w14:paraId="526CA965" w14:textId="77777777" w:rsidR="0030410E" w:rsidRDefault="00D91E92">
          <w:pPr>
            <w:pStyle w:val="30"/>
            <w:tabs>
              <w:tab w:val="right" w:leader="dot" w:pos="9021"/>
            </w:tabs>
            <w:ind w:left="960"/>
            <w:rPr>
              <w:rFonts w:asciiTheme="minorHAnsi" w:hAnsiTheme="minorHAnsi" w:cstheme="minorBidi"/>
              <w:noProof/>
              <w:kern w:val="2"/>
              <w:sz w:val="21"/>
              <w:szCs w:val="22"/>
            </w:rPr>
          </w:pPr>
          <w:hyperlink w:anchor="_Toc509918961" w:history="1">
            <w:r w:rsidR="0030410E" w:rsidRPr="007608E7">
              <w:rPr>
                <w:rStyle w:val="aa"/>
                <w:noProof/>
              </w:rPr>
              <w:t xml:space="preserve">6.2 </w:t>
            </w:r>
            <w:r w:rsidR="0030410E" w:rsidRPr="007608E7">
              <w:rPr>
                <w:rStyle w:val="aa"/>
                <w:rFonts w:hint="eastAsia"/>
                <w:noProof/>
              </w:rPr>
              <w:t>展望</w:t>
            </w:r>
            <w:r w:rsidR="0030410E">
              <w:rPr>
                <w:noProof/>
                <w:webHidden/>
              </w:rPr>
              <w:tab/>
            </w:r>
            <w:r w:rsidR="0030410E">
              <w:rPr>
                <w:noProof/>
                <w:webHidden/>
              </w:rPr>
              <w:fldChar w:fldCharType="begin"/>
            </w:r>
            <w:r w:rsidR="0030410E">
              <w:rPr>
                <w:noProof/>
                <w:webHidden/>
              </w:rPr>
              <w:instrText xml:space="preserve"> PAGEREF _Toc509918961 \h </w:instrText>
            </w:r>
            <w:r w:rsidR="0030410E">
              <w:rPr>
                <w:noProof/>
                <w:webHidden/>
              </w:rPr>
            </w:r>
            <w:r w:rsidR="0030410E">
              <w:rPr>
                <w:noProof/>
                <w:webHidden/>
              </w:rPr>
              <w:fldChar w:fldCharType="separate"/>
            </w:r>
            <w:r w:rsidR="0030410E">
              <w:rPr>
                <w:noProof/>
                <w:webHidden/>
              </w:rPr>
              <w:t>49</w:t>
            </w:r>
            <w:r w:rsidR="0030410E">
              <w:rPr>
                <w:noProof/>
                <w:webHidden/>
              </w:rPr>
              <w:fldChar w:fldCharType="end"/>
            </w:r>
          </w:hyperlink>
        </w:p>
        <w:p w14:paraId="2DAB710B" w14:textId="77777777" w:rsidR="0030410E" w:rsidRDefault="00D91E92">
          <w:pPr>
            <w:pStyle w:val="10"/>
            <w:tabs>
              <w:tab w:val="right" w:leader="dot" w:pos="9021"/>
            </w:tabs>
            <w:rPr>
              <w:rFonts w:asciiTheme="minorHAnsi" w:hAnsiTheme="minorHAnsi" w:cstheme="minorBidi"/>
              <w:noProof/>
              <w:kern w:val="2"/>
              <w:sz w:val="21"/>
              <w:szCs w:val="22"/>
            </w:rPr>
          </w:pPr>
          <w:hyperlink w:anchor="_Toc509918962" w:history="1">
            <w:r w:rsidR="0030410E" w:rsidRPr="007608E7">
              <w:rPr>
                <w:rStyle w:val="aa"/>
                <w:rFonts w:hint="eastAsia"/>
                <w:noProof/>
              </w:rPr>
              <w:t>参考文献</w:t>
            </w:r>
            <w:r w:rsidR="0030410E">
              <w:rPr>
                <w:noProof/>
                <w:webHidden/>
              </w:rPr>
              <w:tab/>
            </w:r>
            <w:r w:rsidR="0030410E">
              <w:rPr>
                <w:noProof/>
                <w:webHidden/>
              </w:rPr>
              <w:fldChar w:fldCharType="begin"/>
            </w:r>
            <w:r w:rsidR="0030410E">
              <w:rPr>
                <w:noProof/>
                <w:webHidden/>
              </w:rPr>
              <w:instrText xml:space="preserve"> PAGEREF _Toc509918962 \h </w:instrText>
            </w:r>
            <w:r w:rsidR="0030410E">
              <w:rPr>
                <w:noProof/>
                <w:webHidden/>
              </w:rPr>
            </w:r>
            <w:r w:rsidR="0030410E">
              <w:rPr>
                <w:noProof/>
                <w:webHidden/>
              </w:rPr>
              <w:fldChar w:fldCharType="separate"/>
            </w:r>
            <w:r w:rsidR="0030410E">
              <w:rPr>
                <w:noProof/>
                <w:webHidden/>
              </w:rPr>
              <w:t>50</w:t>
            </w:r>
            <w:r w:rsidR="0030410E">
              <w:rPr>
                <w:noProof/>
                <w:webHidden/>
              </w:rPr>
              <w:fldChar w:fldCharType="end"/>
            </w:r>
          </w:hyperlink>
        </w:p>
        <w:p w14:paraId="251C754F" w14:textId="77777777" w:rsidR="0030410E" w:rsidRDefault="00D91E92">
          <w:pPr>
            <w:pStyle w:val="10"/>
            <w:tabs>
              <w:tab w:val="right" w:leader="dot" w:pos="9021"/>
            </w:tabs>
            <w:rPr>
              <w:rFonts w:asciiTheme="minorHAnsi" w:hAnsiTheme="minorHAnsi" w:cstheme="minorBidi"/>
              <w:noProof/>
              <w:kern w:val="2"/>
              <w:sz w:val="21"/>
              <w:szCs w:val="22"/>
            </w:rPr>
          </w:pPr>
          <w:hyperlink w:anchor="_Toc509918963" w:history="1">
            <w:r w:rsidR="0030410E" w:rsidRPr="007608E7">
              <w:rPr>
                <w:rStyle w:val="aa"/>
                <w:rFonts w:hint="eastAsia"/>
                <w:noProof/>
              </w:rPr>
              <w:t>致谢</w:t>
            </w:r>
            <w:r w:rsidR="0030410E">
              <w:rPr>
                <w:noProof/>
                <w:webHidden/>
              </w:rPr>
              <w:tab/>
            </w:r>
            <w:r w:rsidR="0030410E">
              <w:rPr>
                <w:noProof/>
                <w:webHidden/>
              </w:rPr>
              <w:fldChar w:fldCharType="begin"/>
            </w:r>
            <w:r w:rsidR="0030410E">
              <w:rPr>
                <w:noProof/>
                <w:webHidden/>
              </w:rPr>
              <w:instrText xml:space="preserve"> PAGEREF _Toc509918963 \h </w:instrText>
            </w:r>
            <w:r w:rsidR="0030410E">
              <w:rPr>
                <w:noProof/>
                <w:webHidden/>
              </w:rPr>
            </w:r>
            <w:r w:rsidR="0030410E">
              <w:rPr>
                <w:noProof/>
                <w:webHidden/>
              </w:rPr>
              <w:fldChar w:fldCharType="separate"/>
            </w:r>
            <w:r w:rsidR="0030410E">
              <w:rPr>
                <w:noProof/>
                <w:webHidden/>
              </w:rPr>
              <w:t>54</w:t>
            </w:r>
            <w:r w:rsidR="0030410E">
              <w:rPr>
                <w:noProof/>
                <w:webHidden/>
              </w:rPr>
              <w:fldChar w:fldCharType="end"/>
            </w:r>
          </w:hyperlink>
        </w:p>
        <w:p w14:paraId="4FCD2806" w14:textId="77777777" w:rsidR="0030410E" w:rsidRDefault="00D91E92">
          <w:pPr>
            <w:pStyle w:val="10"/>
            <w:tabs>
              <w:tab w:val="right" w:leader="dot" w:pos="9021"/>
            </w:tabs>
            <w:rPr>
              <w:rFonts w:asciiTheme="minorHAnsi" w:hAnsiTheme="minorHAnsi" w:cstheme="minorBidi"/>
              <w:noProof/>
              <w:kern w:val="2"/>
              <w:sz w:val="21"/>
              <w:szCs w:val="22"/>
            </w:rPr>
          </w:pPr>
          <w:hyperlink w:anchor="_Toc509918964" w:history="1">
            <w:r w:rsidR="0030410E" w:rsidRPr="007608E7">
              <w:rPr>
                <w:rStyle w:val="aa"/>
                <w:rFonts w:hint="eastAsia"/>
                <w:noProof/>
              </w:rPr>
              <w:t>攻读硕士学位期间发表的论文及科研成果</w:t>
            </w:r>
            <w:r w:rsidR="0030410E">
              <w:rPr>
                <w:noProof/>
                <w:webHidden/>
              </w:rPr>
              <w:tab/>
            </w:r>
            <w:r w:rsidR="0030410E">
              <w:rPr>
                <w:noProof/>
                <w:webHidden/>
              </w:rPr>
              <w:fldChar w:fldCharType="begin"/>
            </w:r>
            <w:r w:rsidR="0030410E">
              <w:rPr>
                <w:noProof/>
                <w:webHidden/>
              </w:rPr>
              <w:instrText xml:space="preserve"> PAGEREF _Toc509918964 \h </w:instrText>
            </w:r>
            <w:r w:rsidR="0030410E">
              <w:rPr>
                <w:noProof/>
                <w:webHidden/>
              </w:rPr>
            </w:r>
            <w:r w:rsidR="0030410E">
              <w:rPr>
                <w:noProof/>
                <w:webHidden/>
              </w:rPr>
              <w:fldChar w:fldCharType="separate"/>
            </w:r>
            <w:r w:rsidR="0030410E">
              <w:rPr>
                <w:noProof/>
                <w:webHidden/>
              </w:rPr>
              <w:t>55</w:t>
            </w:r>
            <w:r w:rsidR="0030410E">
              <w:rPr>
                <w:noProof/>
                <w:webHidden/>
              </w:rPr>
              <w:fldChar w:fldCharType="end"/>
            </w:r>
          </w:hyperlink>
        </w:p>
        <w:p w14:paraId="4DA376C3" w14:textId="44C4ADF1" w:rsidR="00493082" w:rsidRDefault="00493082">
          <w:pPr>
            <w:ind w:firstLine="482"/>
          </w:pPr>
          <w:r>
            <w:rPr>
              <w:b/>
              <w:bCs/>
              <w:lang w:val="zh-CN"/>
            </w:rPr>
            <w:fldChar w:fldCharType="end"/>
          </w:r>
        </w:p>
      </w:sdtContent>
    </w:sdt>
    <w:p w14:paraId="19FE39BF" w14:textId="77777777" w:rsidR="00412259" w:rsidRDefault="00412259" w:rsidP="00493082">
      <w:pPr>
        <w:pStyle w:val="2"/>
        <w:jc w:val="both"/>
        <w:sectPr w:rsidR="00412259" w:rsidSect="009509AF">
          <w:headerReference w:type="even" r:id="rId17"/>
          <w:headerReference w:type="default" r:id="rId18"/>
          <w:footerReference w:type="even" r:id="rId19"/>
          <w:footerReference w:type="default" r:id="rId20"/>
          <w:type w:val="oddPage"/>
          <w:pgSz w:w="11906" w:h="16838"/>
          <w:pgMar w:top="1440" w:right="1457" w:bottom="1440" w:left="1418" w:header="851" w:footer="992" w:gutter="0"/>
          <w:pgNumType w:fmt="upperRoman" w:start="1"/>
          <w:cols w:space="425"/>
          <w:docGrid w:type="lines" w:linePitch="326"/>
        </w:sectPr>
      </w:pPr>
    </w:p>
    <w:p w14:paraId="0ACB2840" w14:textId="16C18B00" w:rsidR="0047554D" w:rsidRPr="009D1D3F" w:rsidRDefault="00197EF3" w:rsidP="00542864">
      <w:pPr>
        <w:pStyle w:val="2"/>
        <w:jc w:val="both"/>
      </w:pPr>
      <w:bookmarkStart w:id="29" w:name="_Toc509918936"/>
      <w:r>
        <w:rPr>
          <w:rFonts w:hint="eastAsia"/>
        </w:rPr>
        <w:lastRenderedPageBreak/>
        <w:t>第</w:t>
      </w:r>
      <w:r>
        <w:rPr>
          <w:rFonts w:hint="eastAsia"/>
        </w:rPr>
        <w:t>1</w:t>
      </w:r>
      <w:r w:rsidR="005B7523">
        <w:rPr>
          <w:rFonts w:hint="eastAsia"/>
        </w:rPr>
        <w:t>章</w:t>
      </w:r>
      <w:r w:rsidR="005B7523">
        <w:rPr>
          <w:rFonts w:hint="eastAsia"/>
        </w:rPr>
        <w:t xml:space="preserve"> </w:t>
      </w:r>
      <w:r w:rsidR="0047554D" w:rsidRPr="009D1D3F">
        <w:rPr>
          <w:rFonts w:hint="eastAsia"/>
        </w:rPr>
        <w:t>绪论</w:t>
      </w:r>
      <w:bookmarkEnd w:id="1"/>
      <w:bookmarkEnd w:id="29"/>
    </w:p>
    <w:p w14:paraId="11A67FF5" w14:textId="41974B93" w:rsidR="001321E8" w:rsidRPr="00197EF3" w:rsidRDefault="0047554D" w:rsidP="00542864">
      <w:pPr>
        <w:pStyle w:val="3"/>
      </w:pPr>
      <w:bookmarkStart w:id="30" w:name="_Toc509918937"/>
      <w:r w:rsidRPr="009D1D3F">
        <w:t>1.1</w:t>
      </w:r>
      <w:r w:rsidR="00551C4A">
        <w:rPr>
          <w:rFonts w:hint="eastAsia"/>
        </w:rPr>
        <w:t>研究</w:t>
      </w:r>
      <w:r w:rsidRPr="009D1D3F">
        <w:t>背景</w:t>
      </w:r>
      <w:r w:rsidR="00551C4A">
        <w:rPr>
          <w:rFonts w:hint="eastAsia"/>
        </w:rPr>
        <w:t>及</w:t>
      </w:r>
      <w:r w:rsidR="00551C4A">
        <w:t>意义</w:t>
      </w:r>
      <w:bookmarkEnd w:id="30"/>
      <w:r w:rsidR="001B1A4F" w:rsidRPr="009D1D3F">
        <w:t xml:space="preserve"> </w:t>
      </w:r>
    </w:p>
    <w:p w14:paraId="49EE922C" w14:textId="77777777" w:rsidR="000841A5" w:rsidRPr="00761F5B" w:rsidRDefault="000841A5" w:rsidP="000841A5">
      <w:bookmarkStart w:id="31" w:name="_Toc509700920"/>
      <w:bookmarkStart w:id="32" w:name="_Toc509918938"/>
      <w:r>
        <w:rPr>
          <w:rFonts w:hint="eastAsia"/>
        </w:rPr>
        <w:t>信号的优劣决定了物联网的终端是否能够</w:t>
      </w:r>
      <w:r>
        <w:t>正常工作</w:t>
      </w:r>
      <w:r>
        <w:rPr>
          <w:rFonts w:hint="eastAsia"/>
        </w:rPr>
        <w:t>。对</w:t>
      </w:r>
      <w:r>
        <w:t>物联网而言，</w:t>
      </w:r>
      <w:r>
        <w:rPr>
          <w:rFonts w:hint="eastAsia"/>
        </w:rPr>
        <w:t>信号</w:t>
      </w:r>
      <w:r>
        <w:t>发挥着十分</w:t>
      </w:r>
      <w:r>
        <w:rPr>
          <w:rFonts w:hint="eastAsia"/>
        </w:rPr>
        <w:t>重要的</w:t>
      </w:r>
      <w:r>
        <w:t>作</w:t>
      </w:r>
      <w:r>
        <w:rPr>
          <w:rFonts w:hint="eastAsia"/>
        </w:rPr>
        <w:t>用，甚至可以说信号的</w:t>
      </w:r>
      <w:r>
        <w:t>质量</w:t>
      </w:r>
      <w:r>
        <w:rPr>
          <w:rFonts w:hint="eastAsia"/>
        </w:rPr>
        <w:t>决定了一个物联网系统的稳定性。数据在物联网中是一切计算和方法的基础，而信号的质量对数据的实时</w:t>
      </w:r>
      <w:r>
        <w:t>性</w:t>
      </w:r>
      <w:r>
        <w:rPr>
          <w:rFonts w:hint="eastAsia"/>
        </w:rPr>
        <w:t>和</w:t>
      </w:r>
      <w:r>
        <w:t>稳定性</w:t>
      </w:r>
      <w:r>
        <w:rPr>
          <w:rFonts w:hint="eastAsia"/>
        </w:rPr>
        <w:t>有着决定性作用，若数据通信存在问题，则之后的任何处理都显得毫无意义。目前信号测量的发展方向为：微型化</w:t>
      </w:r>
      <w:r>
        <w:t>，</w:t>
      </w:r>
      <w:r>
        <w:rPr>
          <w:rFonts w:hint="eastAsia"/>
        </w:rPr>
        <w:t>即整个设备</w:t>
      </w:r>
      <w:r>
        <w:t>的体积减小</w:t>
      </w:r>
      <w:r>
        <w:rPr>
          <w:rFonts w:hint="eastAsia"/>
        </w:rPr>
        <w:t>；集成化，</w:t>
      </w:r>
      <w:r>
        <w:t>即</w:t>
      </w:r>
      <w:r>
        <w:rPr>
          <w:rFonts w:hint="eastAsia"/>
        </w:rPr>
        <w:t>将多个设备与</w:t>
      </w:r>
      <w:r>
        <w:t>多</w:t>
      </w:r>
      <w:r>
        <w:rPr>
          <w:rFonts w:hint="eastAsia"/>
        </w:rPr>
        <w:t>个</w:t>
      </w:r>
      <w:r>
        <w:t>传感器集成在一个手持设备</w:t>
      </w:r>
      <w:r>
        <w:rPr>
          <w:rFonts w:hint="eastAsia"/>
        </w:rPr>
        <w:t>上</w:t>
      </w:r>
      <w:r>
        <w:t>，数据直接反映在手持终端即可判断当前信号好坏</w:t>
      </w:r>
      <w:r>
        <w:rPr>
          <w:rFonts w:hint="eastAsia"/>
        </w:rPr>
        <w:t>；</w:t>
      </w:r>
      <w:r>
        <w:t>网络化，</w:t>
      </w:r>
      <w:r>
        <w:rPr>
          <w:rFonts w:hint="eastAsia"/>
        </w:rPr>
        <w:t>数据</w:t>
      </w:r>
      <w:r>
        <w:t>直接通过无线传输到云端，云端</w:t>
      </w:r>
      <w:r>
        <w:rPr>
          <w:rFonts w:hint="eastAsia"/>
        </w:rPr>
        <w:t>得到</w:t>
      </w:r>
      <w:r>
        <w:t>海量数据</w:t>
      </w:r>
      <w:r>
        <w:rPr>
          <w:rFonts w:hint="eastAsia"/>
        </w:rPr>
        <w:t>能够</w:t>
      </w:r>
      <w:r>
        <w:t>对整个地区的信号一目了然。</w:t>
      </w:r>
      <w:r w:rsidRPr="00761F5B">
        <w:rPr>
          <w:rFonts w:hint="eastAsia"/>
        </w:rPr>
        <w:t xml:space="preserve"> </w:t>
      </w:r>
    </w:p>
    <w:p w14:paraId="606A8AE2" w14:textId="77777777" w:rsidR="000841A5" w:rsidRDefault="000841A5" w:rsidP="000841A5">
      <w:r>
        <w:rPr>
          <w:rFonts w:hint="eastAsia"/>
        </w:rPr>
        <w:t>信号分析是物联网正常工作的前提条件，操作人员在控制设备终端时，信号分析是管理设备的最大</w:t>
      </w:r>
      <w:r w:rsidRPr="000841A5">
        <w:rPr>
          <w:rFonts w:hint="eastAsia"/>
        </w:rPr>
        <w:t>屏障</w:t>
      </w:r>
      <w:r>
        <w:rPr>
          <w:rFonts w:hint="eastAsia"/>
        </w:rPr>
        <w:t>，因为它能提供表明整个系统信号质量的数据。信号分析对于项目的开展而言具有十分重大的意义，</w:t>
      </w:r>
      <w:r>
        <w:t>能够</w:t>
      </w:r>
      <w:r>
        <w:rPr>
          <w:rFonts w:hint="eastAsia"/>
        </w:rPr>
        <w:t>减少项目的前期调研的时间，缩小项目工作人员花费在重复工作上的精力。当前，物联网得到</w:t>
      </w:r>
      <w:r>
        <w:t>的</w:t>
      </w:r>
      <w:r>
        <w:rPr>
          <w:rFonts w:hint="eastAsia"/>
        </w:rPr>
        <w:t>数据基本上都来自不同的变送器，在地理位置上分布很广、传输的数据较多，在一些高危险、难以测试的特殊环境下，信号强度很难有人能够</w:t>
      </w:r>
      <w:r>
        <w:t>通过</w:t>
      </w:r>
      <w:r>
        <w:rPr>
          <w:rFonts w:hint="eastAsia"/>
        </w:rPr>
        <w:t>测量去得到，这种情况</w:t>
      </w:r>
      <w:r>
        <w:t>下</w:t>
      </w:r>
      <w:r>
        <w:rPr>
          <w:rFonts w:hint="eastAsia"/>
        </w:rPr>
        <w:t>就需要通过</w:t>
      </w:r>
      <w:r>
        <w:t>周边</w:t>
      </w:r>
      <w:r>
        <w:rPr>
          <w:rFonts w:hint="eastAsia"/>
        </w:rPr>
        <w:t>数据来</w:t>
      </w:r>
      <w:r>
        <w:t>推测该</w:t>
      </w:r>
      <w:r>
        <w:rPr>
          <w:rFonts w:hint="eastAsia"/>
        </w:rPr>
        <w:t>地域</w:t>
      </w:r>
      <w:r>
        <w:t>信号的</w:t>
      </w:r>
      <w:r>
        <w:rPr>
          <w:rFonts w:hint="eastAsia"/>
        </w:rPr>
        <w:t>质量。通过</w:t>
      </w:r>
      <w:r>
        <w:t>测量</w:t>
      </w:r>
      <w:r>
        <w:rPr>
          <w:rFonts w:hint="eastAsia"/>
        </w:rPr>
        <w:t>的</w:t>
      </w:r>
      <w:r>
        <w:t>信号</w:t>
      </w:r>
      <w:r>
        <w:rPr>
          <w:rFonts w:hint="eastAsia"/>
        </w:rPr>
        <w:t>所</w:t>
      </w:r>
      <w:r>
        <w:t>生成的空间信号</w:t>
      </w:r>
      <w:r>
        <w:rPr>
          <w:rFonts w:hint="eastAsia"/>
        </w:rPr>
        <w:t>分析</w:t>
      </w:r>
      <w:r>
        <w:t>将帮助设计人员更直观的</w:t>
      </w:r>
      <w:r>
        <w:rPr>
          <w:rFonts w:hint="eastAsia"/>
        </w:rPr>
        <w:t>进行</w:t>
      </w:r>
      <w:r>
        <w:t>设备的</w:t>
      </w:r>
      <w:r>
        <w:rPr>
          <w:rFonts w:hint="eastAsia"/>
        </w:rPr>
        <w:t>布局</w:t>
      </w:r>
      <w:r>
        <w:t>，节约</w:t>
      </w:r>
      <w:r>
        <w:rPr>
          <w:rFonts w:hint="eastAsia"/>
        </w:rPr>
        <w:t>了</w:t>
      </w:r>
      <w:r>
        <w:t>施工成本</w:t>
      </w:r>
      <w:r>
        <w:rPr>
          <w:rFonts w:hint="eastAsia"/>
        </w:rPr>
        <w:t>。</w:t>
      </w:r>
    </w:p>
    <w:p w14:paraId="725EE554" w14:textId="77777777" w:rsidR="000841A5" w:rsidRPr="00551C4A" w:rsidRDefault="000841A5" w:rsidP="000841A5">
      <w:r>
        <w:rPr>
          <w:rFonts w:hint="eastAsia"/>
        </w:rPr>
        <w:t>从国内现状来看，虽然目前基于物联网的产品很多，但是在空间上能够完成</w:t>
      </w:r>
      <w:r w:rsidRPr="000841A5">
        <w:rPr>
          <w:rFonts w:hint="eastAsia"/>
        </w:rPr>
        <w:t>通用</w:t>
      </w:r>
      <w:r>
        <w:rPr>
          <w:rFonts w:hint="eastAsia"/>
        </w:rPr>
        <w:t>对物联网终端</w:t>
      </w:r>
      <w:r>
        <w:t>信号检测</w:t>
      </w:r>
      <w:r>
        <w:rPr>
          <w:rFonts w:hint="eastAsia"/>
        </w:rPr>
        <w:t>和分析的完整体系还较少，而本文的目的在于建立一套完整的</w:t>
      </w:r>
      <w:r>
        <w:rPr>
          <w:rFonts w:hint="eastAsia"/>
        </w:rPr>
        <w:t>LoRaWAN</w:t>
      </w:r>
      <w:r>
        <w:rPr>
          <w:rFonts w:hint="eastAsia"/>
        </w:rPr>
        <w:t>物联网信号分析方案，包括设计一个物联网终端去判别</w:t>
      </w:r>
      <w:r>
        <w:t>信号质量的好坏</w:t>
      </w:r>
      <w:r>
        <w:rPr>
          <w:rFonts w:hint="eastAsia"/>
        </w:rPr>
        <w:t>，同时，设计一个具体的物联网信号</w:t>
      </w:r>
      <w:r>
        <w:t>分析</w:t>
      </w:r>
      <w:r>
        <w:rPr>
          <w:rFonts w:hint="eastAsia"/>
        </w:rPr>
        <w:t>方案，该方案能够给出区域内设备信号质量的分布图，而且基于该方案上能够更深一步研究</w:t>
      </w:r>
      <w:r w:rsidRPr="000841A5">
        <w:rPr>
          <w:rFonts w:hint="eastAsia"/>
        </w:rPr>
        <w:t>有关</w:t>
      </w:r>
      <w:r>
        <w:rPr>
          <w:rFonts w:hint="eastAsia"/>
        </w:rPr>
        <w:t>物联网的信号分析。本文</w:t>
      </w:r>
      <w:r>
        <w:t>所</w:t>
      </w:r>
      <w:r>
        <w:rPr>
          <w:rFonts w:hint="eastAsia"/>
        </w:rPr>
        <w:t>建立</w:t>
      </w:r>
      <w:r>
        <w:t>的方案</w:t>
      </w:r>
      <w:r>
        <w:rPr>
          <w:rFonts w:hint="eastAsia"/>
        </w:rPr>
        <w:t>能够辅助使用者做出更</w:t>
      </w:r>
      <w:r>
        <w:t>好的</w:t>
      </w:r>
      <w:r>
        <w:rPr>
          <w:rFonts w:hint="eastAsia"/>
        </w:rPr>
        <w:t>决策，使施工更加简便，并且可以运用</w:t>
      </w:r>
      <w:r w:rsidRPr="000841A5">
        <w:rPr>
          <w:rFonts w:hint="eastAsia"/>
        </w:rPr>
        <w:t>在工程项目的信号分析上</w:t>
      </w:r>
      <w:r>
        <w:rPr>
          <w:rFonts w:hint="eastAsia"/>
        </w:rPr>
        <w:t>，避免了重复工作，缩短项目的周期。</w:t>
      </w:r>
    </w:p>
    <w:p w14:paraId="18481F49" w14:textId="77777777" w:rsidR="00051012" w:rsidRDefault="005D1CBA" w:rsidP="00197EF3">
      <w:pPr>
        <w:pStyle w:val="3"/>
      </w:pPr>
      <w:r>
        <w:rPr>
          <w:rFonts w:hint="eastAsia"/>
        </w:rPr>
        <w:t>1</w:t>
      </w:r>
      <w:r>
        <w:t>.2</w:t>
      </w:r>
      <w:r w:rsidR="00051012">
        <w:rPr>
          <w:rFonts w:hint="eastAsia"/>
        </w:rPr>
        <w:t>国内外</w:t>
      </w:r>
      <w:r w:rsidR="00051012">
        <w:t>研究现状</w:t>
      </w:r>
      <w:bookmarkEnd w:id="31"/>
      <w:bookmarkEnd w:id="32"/>
    </w:p>
    <w:p w14:paraId="21E4EB4E" w14:textId="6A40AD54" w:rsidR="009732B8" w:rsidRDefault="0068431A" w:rsidP="00197EF3">
      <w:r>
        <w:rPr>
          <w:rFonts w:hint="eastAsia"/>
        </w:rPr>
        <w:t>基于</w:t>
      </w:r>
      <w:r>
        <w:rPr>
          <w:rFonts w:hint="eastAsia"/>
        </w:rPr>
        <w:t>GIS</w:t>
      </w:r>
      <w:r>
        <w:rPr>
          <w:rFonts w:hint="eastAsia"/>
        </w:rPr>
        <w:t>的</w:t>
      </w:r>
      <w:r w:rsidR="000F7EFA">
        <w:t>LoRaWAN</w:t>
      </w:r>
      <w:r w:rsidR="007232A0">
        <w:rPr>
          <w:rFonts w:hint="eastAsia"/>
        </w:rPr>
        <w:t>物联网信号分析</w:t>
      </w:r>
      <w:r>
        <w:rPr>
          <w:rFonts w:hint="eastAsia"/>
        </w:rPr>
        <w:t>是</w:t>
      </w:r>
      <w:r>
        <w:t>依托于</w:t>
      </w:r>
      <w:r w:rsidR="000F7EFA">
        <w:t>LoRaWAN</w:t>
      </w:r>
      <w:r>
        <w:t>物联网和</w:t>
      </w:r>
      <w:r>
        <w:rPr>
          <w:rFonts w:hint="eastAsia"/>
        </w:rPr>
        <w:t>GIS</w:t>
      </w:r>
      <w:r>
        <w:rPr>
          <w:rFonts w:hint="eastAsia"/>
        </w:rPr>
        <w:t>空间</w:t>
      </w:r>
      <w:r>
        <w:t>分析</w:t>
      </w:r>
      <w:r>
        <w:rPr>
          <w:rFonts w:hint="eastAsia"/>
        </w:rPr>
        <w:t>相结合的</w:t>
      </w:r>
      <w:r>
        <w:t>研究课题。</w:t>
      </w:r>
      <w:r>
        <w:rPr>
          <w:rFonts w:hint="eastAsia"/>
        </w:rPr>
        <w:t>下面对这两方面的</w:t>
      </w:r>
      <w:r>
        <w:t>国内外现状进行介绍。</w:t>
      </w:r>
    </w:p>
    <w:p w14:paraId="6789692E" w14:textId="77777777" w:rsidR="009732B8" w:rsidRPr="009732B8" w:rsidRDefault="009732B8" w:rsidP="009732B8"/>
    <w:p w14:paraId="4E46642E" w14:textId="1D94EB0C" w:rsidR="0068431A" w:rsidRPr="009732B8" w:rsidRDefault="009732B8" w:rsidP="009732B8">
      <w:pPr>
        <w:tabs>
          <w:tab w:val="left" w:pos="2462"/>
        </w:tabs>
      </w:pPr>
      <w:r>
        <w:lastRenderedPageBreak/>
        <w:tab/>
      </w:r>
    </w:p>
    <w:p w14:paraId="6623DEDF" w14:textId="0D203A31" w:rsidR="0068431A" w:rsidRDefault="0068431A" w:rsidP="00197EF3">
      <w:pPr>
        <w:pStyle w:val="4"/>
      </w:pPr>
      <w:r>
        <w:rPr>
          <w:rFonts w:hint="eastAsia"/>
        </w:rPr>
        <w:t>1</w:t>
      </w:r>
      <w:r>
        <w:t>.2.1</w:t>
      </w:r>
      <w:r>
        <w:rPr>
          <w:rFonts w:hint="eastAsia"/>
        </w:rPr>
        <w:t>物联网</w:t>
      </w:r>
    </w:p>
    <w:p w14:paraId="2E023B90" w14:textId="77777777" w:rsidR="000841A5" w:rsidRDefault="000841A5" w:rsidP="000841A5">
      <w:r>
        <w:rPr>
          <w:rFonts w:hint="eastAsia"/>
        </w:rPr>
        <w:t>如今，</w:t>
      </w:r>
      <w:proofErr w:type="gramStart"/>
      <w:r>
        <w:rPr>
          <w:rFonts w:hint="eastAsia"/>
        </w:rPr>
        <w:t>许多物</w:t>
      </w:r>
      <w:proofErr w:type="gramEnd"/>
      <w:r>
        <w:rPr>
          <w:rFonts w:hint="eastAsia"/>
        </w:rPr>
        <w:t>联网通讯技术日益</w:t>
      </w:r>
      <w:r>
        <w:t>发展</w:t>
      </w:r>
      <w:r>
        <w:rPr>
          <w:rFonts w:hint="eastAsia"/>
        </w:rPr>
        <w:t>完善</w:t>
      </w:r>
      <w:r>
        <w:rPr>
          <w:vertAlign w:val="superscript"/>
        </w:rPr>
        <w:t>[1</w:t>
      </w:r>
      <w:r w:rsidRPr="0080177F">
        <w:rPr>
          <w:vertAlign w:val="superscript"/>
        </w:rPr>
        <w:t>]</w:t>
      </w:r>
      <w:r>
        <w:rPr>
          <w:rFonts w:hint="eastAsia"/>
        </w:rPr>
        <w:t>，例如</w:t>
      </w:r>
      <w:r>
        <w:t>WIFI</w:t>
      </w:r>
      <w:r>
        <w:rPr>
          <w:rFonts w:hint="eastAsia"/>
        </w:rPr>
        <w:t>、</w:t>
      </w:r>
      <w:r>
        <w:t>Zigbee</w:t>
      </w:r>
      <w:r>
        <w:rPr>
          <w:rFonts w:hint="eastAsia"/>
        </w:rPr>
        <w:t>、</w:t>
      </w:r>
      <w:r>
        <w:t>Bluetooth</w:t>
      </w:r>
      <w:r>
        <w:rPr>
          <w:rFonts w:hint="eastAsia"/>
        </w:rPr>
        <w:t>、</w:t>
      </w:r>
      <w:r>
        <w:t>ANT</w:t>
      </w:r>
      <w:r>
        <w:rPr>
          <w:rFonts w:hint="eastAsia"/>
        </w:rPr>
        <w:t>以及</w:t>
      </w:r>
      <w:r>
        <w:t>UWB</w:t>
      </w:r>
      <w:r>
        <w:rPr>
          <w:rFonts w:hint="eastAsia"/>
        </w:rPr>
        <w:t>超宽带等物联网通讯技术已在各自的范围内取得了成功，不同的物联网通讯技术具有它各自的特点，其自身的参数属性也大不一样。而对所有</w:t>
      </w:r>
      <w:r>
        <w:t>的物联网</w:t>
      </w:r>
      <w:r>
        <w:rPr>
          <w:rFonts w:hint="eastAsia"/>
        </w:rPr>
        <w:t>通</w:t>
      </w:r>
      <w:r>
        <w:t>讯技术</w:t>
      </w:r>
      <w:r>
        <w:rPr>
          <w:rFonts w:hint="eastAsia"/>
        </w:rPr>
        <w:t>展开</w:t>
      </w:r>
      <w:r>
        <w:t>研究可以发现以下</w:t>
      </w:r>
      <w:r>
        <w:rPr>
          <w:rFonts w:hint="eastAsia"/>
        </w:rPr>
        <w:t>共同</w:t>
      </w:r>
      <w:r>
        <w:t>的</w:t>
      </w:r>
      <w:r>
        <w:rPr>
          <w:rFonts w:hint="eastAsia"/>
        </w:rPr>
        <w:t>特点</w:t>
      </w:r>
      <w:r>
        <w:t>。</w:t>
      </w:r>
    </w:p>
    <w:p w14:paraId="26B3DA15" w14:textId="77777777" w:rsidR="000841A5" w:rsidRDefault="000841A5" w:rsidP="000841A5">
      <w:r w:rsidRPr="000841A5">
        <w:rPr>
          <w:rFonts w:hint="eastAsia"/>
        </w:rPr>
        <w:t>第一</w:t>
      </w:r>
      <w:r w:rsidRPr="000841A5">
        <w:t>，</w:t>
      </w:r>
      <w:r w:rsidRPr="000841A5">
        <w:rPr>
          <w:rFonts w:hint="eastAsia"/>
        </w:rPr>
        <w:t>无线通讯技术运行的频率段对它所传导的间隔有着很大的影响</w:t>
      </w:r>
      <w:r>
        <w:rPr>
          <w:rFonts w:hint="eastAsia"/>
        </w:rPr>
        <w:t>。</w:t>
      </w:r>
      <w:r>
        <w:t>Wi Fi</w:t>
      </w:r>
      <w:r>
        <w:rPr>
          <w:rFonts w:hint="eastAsia"/>
        </w:rPr>
        <w:t>、</w:t>
      </w:r>
      <w:r>
        <w:t>ZigBee</w:t>
      </w:r>
      <w:r>
        <w:rPr>
          <w:rFonts w:hint="eastAsia"/>
        </w:rPr>
        <w:t>、</w:t>
      </w:r>
      <w:r>
        <w:t>Bluetooth</w:t>
      </w:r>
      <w:r>
        <w:rPr>
          <w:rFonts w:hint="eastAsia"/>
        </w:rPr>
        <w:t>、</w:t>
      </w:r>
      <w:r>
        <w:t>ANT</w:t>
      </w:r>
      <w:r>
        <w:rPr>
          <w:rFonts w:hint="eastAsia"/>
        </w:rPr>
        <w:t>都是</w:t>
      </w:r>
      <w:r>
        <w:t>2.4GHz</w:t>
      </w:r>
      <w:r>
        <w:rPr>
          <w:rFonts w:hint="eastAsia"/>
        </w:rPr>
        <w:t>频段的技术。</w:t>
      </w:r>
      <w:r>
        <w:t>WiFi</w:t>
      </w:r>
      <w:r>
        <w:rPr>
          <w:rFonts w:hint="eastAsia"/>
        </w:rPr>
        <w:t>基于</w:t>
      </w:r>
      <w:r>
        <w:t>IEEE 802.11</w:t>
      </w:r>
      <w:r>
        <w:rPr>
          <w:rFonts w:hint="eastAsia"/>
        </w:rPr>
        <w:t>协议，是一种短距离无线通讯方案，在小于</w:t>
      </w:r>
      <w:r>
        <w:rPr>
          <w:rFonts w:hint="eastAsia"/>
        </w:rPr>
        <w:t>100m</w:t>
      </w:r>
      <w:r>
        <w:rPr>
          <w:rFonts w:hint="eastAsia"/>
        </w:rPr>
        <w:t>内可以较好的完成无线通讯。</w:t>
      </w:r>
      <w:r>
        <w:t>Bluetooth</w:t>
      </w:r>
      <w:r>
        <w:rPr>
          <w:rFonts w:hint="eastAsia"/>
        </w:rPr>
        <w:t>使用范围是单对单的设备无线通讯，只需要设备间就可以进行通讯，不需要额外的中继器，在移动电子设备和只能穿戴中被广泛使用，一般传输距离在</w:t>
      </w:r>
      <w:r>
        <w:t>10M</w:t>
      </w:r>
      <w:r>
        <w:rPr>
          <w:rFonts w:hint="eastAsia"/>
        </w:rPr>
        <w:t>左右。</w:t>
      </w:r>
      <w:r>
        <w:t>ANT</w:t>
      </w:r>
      <w:r>
        <w:rPr>
          <w:rFonts w:hint="eastAsia"/>
        </w:rPr>
        <w:t>使用在较为简单的通讯场景，它的特点是功耗低，搭建简单，设备便宜，但是距离较近，在短程的无线通讯有着一席之地。</w:t>
      </w:r>
      <w:r>
        <w:t>UWB</w:t>
      </w:r>
      <w:r>
        <w:rPr>
          <w:rFonts w:hint="eastAsia"/>
        </w:rPr>
        <w:t>无线超宽带是只能使用在</w:t>
      </w:r>
      <w:r>
        <w:t>3-10GHz</w:t>
      </w:r>
      <w:r>
        <w:rPr>
          <w:rFonts w:hint="eastAsia"/>
        </w:rPr>
        <w:t>的方案，</w:t>
      </w:r>
      <w:r>
        <w:t>UWB</w:t>
      </w:r>
      <w:r>
        <w:rPr>
          <w:rFonts w:hint="eastAsia"/>
        </w:rPr>
        <w:t>通讯技术所使用的脉冲极小（</w:t>
      </w:r>
      <w:r>
        <w:t>&lt;1ns</w:t>
      </w:r>
      <w:r>
        <w:rPr>
          <w:rFonts w:hint="eastAsia"/>
        </w:rPr>
        <w:t>），通信时不需要载波，一般来说</w:t>
      </w:r>
      <w:r>
        <w:t>UWB</w:t>
      </w:r>
      <w:r>
        <w:rPr>
          <w:rFonts w:hint="eastAsia"/>
        </w:rPr>
        <w:t>的传输距离在</w:t>
      </w:r>
      <w:r>
        <w:t>10M</w:t>
      </w:r>
      <w:r>
        <w:rPr>
          <w:rFonts w:hint="eastAsia"/>
        </w:rPr>
        <w:t>左右。与</w:t>
      </w:r>
      <w:r>
        <w:t>2.4GHz</w:t>
      </w:r>
      <w:r>
        <w:t>以上的频段对应的无线通讯方式相比较来说</w:t>
      </w:r>
      <w:r>
        <w:rPr>
          <w:rFonts w:hint="eastAsia"/>
        </w:rPr>
        <w:t>，</w:t>
      </w:r>
      <w:r>
        <w:t>Sub-GH</w:t>
      </w:r>
      <w:r>
        <w:t>这一</w:t>
      </w:r>
      <w:r>
        <w:rPr>
          <w:rFonts w:hint="eastAsia"/>
        </w:rPr>
        <w:t>频率段更加多的使用在对功耗要求低，速率要求不高，且距离较远的场景。</w:t>
      </w:r>
      <w:r>
        <w:t>2.4GHz</w:t>
      </w:r>
      <w:r>
        <w:rPr>
          <w:rFonts w:hint="eastAsia"/>
        </w:rPr>
        <w:t>频率段的最大不足就在于它的传播距离，</w:t>
      </w:r>
      <w:r>
        <w:t>2.4GH</w:t>
      </w:r>
      <w:r>
        <w:t>在空间中传播的消耗要比</w:t>
      </w:r>
      <w:r>
        <w:t>900MHz</w:t>
      </w:r>
      <w:r>
        <w:rPr>
          <w:rFonts w:hint="eastAsia"/>
        </w:rPr>
        <w:t>大出</w:t>
      </w:r>
      <w:r>
        <w:t>9dB</w:t>
      </w:r>
      <w:r>
        <w:t>左右</w:t>
      </w:r>
      <w:r>
        <w:rPr>
          <w:rFonts w:hint="eastAsia"/>
        </w:rPr>
        <w:t>。此外，</w:t>
      </w:r>
      <w:r>
        <w:t>2.4GHz</w:t>
      </w:r>
      <w:r>
        <w:rPr>
          <w:rFonts w:hint="eastAsia"/>
        </w:rPr>
        <w:t>频率段中的设备已经部署在方方面面，导致了信号在空间中传播时，干扰十分的严重，造成信号的碰撞</w:t>
      </w:r>
      <w:r w:rsidRPr="000841A5">
        <w:rPr>
          <w:rFonts w:hint="eastAsia"/>
          <w:vertAlign w:val="superscript"/>
        </w:rPr>
        <w:t>[</w:t>
      </w:r>
      <w:r w:rsidRPr="000841A5">
        <w:rPr>
          <w:vertAlign w:val="superscript"/>
        </w:rPr>
        <w:t>3</w:t>
      </w:r>
      <w:r w:rsidRPr="000841A5">
        <w:rPr>
          <w:rFonts w:hint="eastAsia"/>
          <w:vertAlign w:val="superscript"/>
        </w:rPr>
        <w:t>]</w:t>
      </w:r>
      <w:r>
        <w:t>。</w:t>
      </w:r>
    </w:p>
    <w:p w14:paraId="5CC21824" w14:textId="77777777" w:rsidR="000841A5" w:rsidRDefault="000841A5" w:rsidP="000841A5">
      <w:r w:rsidRPr="000841A5">
        <w:rPr>
          <w:rFonts w:hint="eastAsia"/>
        </w:rPr>
        <w:t>第二，传播间距对信号的调制方案</w:t>
      </w:r>
      <w:r w:rsidRPr="000841A5">
        <w:t>是</w:t>
      </w:r>
      <w:r w:rsidRPr="000841A5">
        <w:rPr>
          <w:rFonts w:hint="eastAsia"/>
        </w:rPr>
        <w:t>不可忽视的影响因数</w:t>
      </w:r>
      <w:r>
        <w:rPr>
          <w:rFonts w:hint="eastAsia"/>
        </w:rPr>
        <w:t>。信号传播的信噪比会随着距离的增大而增加，因为在远距离中有更多的噪声会影响信号的质量。但是在</w:t>
      </w:r>
      <w:r w:rsidRPr="000841A5">
        <w:rPr>
          <w:rFonts w:hint="eastAsia"/>
        </w:rPr>
        <w:t>香农提出的香农定理</w:t>
      </w:r>
      <w:r>
        <w:rPr>
          <w:rFonts w:hint="eastAsia"/>
        </w:rPr>
        <w:t>中，可以知道，在某些情况下，接收到的信号的带宽和信噪比是可以相互转换的。这意味着，可以将信号的带宽变大，这样来换取较高的信噪比，这一理论就是扩频技术的根基，提出了很多扩频方法来大大的提高信号在传播当中的信噪比，使信号的通讯距离变得更远。</w:t>
      </w:r>
    </w:p>
    <w:p w14:paraId="1D2505FB" w14:textId="77777777" w:rsidR="000841A5" w:rsidRPr="00EB3102" w:rsidRDefault="000841A5" w:rsidP="000841A5">
      <w:r>
        <w:rPr>
          <w:rFonts w:hint="eastAsia"/>
        </w:rPr>
        <w:t>在所有</w:t>
      </w:r>
      <w:r>
        <w:t>的物联网通讯技术中，</w:t>
      </w:r>
      <w:r>
        <w:rPr>
          <w:rFonts w:hint="eastAsia"/>
        </w:rPr>
        <w:t>L</w:t>
      </w:r>
      <w:r>
        <w:t>oRa</w:t>
      </w:r>
      <w:r>
        <w:t>技术</w:t>
      </w:r>
      <w:r>
        <w:rPr>
          <w:rFonts w:hint="eastAsia"/>
        </w:rPr>
        <w:t>目前</w:t>
      </w:r>
      <w:r>
        <w:t>发展的最</w:t>
      </w:r>
      <w:r>
        <w:rPr>
          <w:rFonts w:hint="eastAsia"/>
        </w:rPr>
        <w:t>迅速</w:t>
      </w:r>
      <w:r>
        <w:t>，</w:t>
      </w:r>
      <w:r w:rsidRPr="00EB3102">
        <w:t>LoRa</w:t>
      </w:r>
      <w:r w:rsidRPr="00EB3102">
        <w:rPr>
          <w:rFonts w:hint="eastAsia"/>
        </w:rPr>
        <w:t>在国际上的发展比国内更加迅速，</w:t>
      </w:r>
      <w:r w:rsidRPr="00EB3102">
        <w:rPr>
          <w:rFonts w:hint="eastAsia"/>
        </w:rPr>
        <w:t>2015</w:t>
      </w:r>
      <w:r w:rsidRPr="00EB3102">
        <w:rPr>
          <w:rFonts w:hint="eastAsia"/>
        </w:rPr>
        <w:t>年</w:t>
      </w:r>
      <w:r w:rsidRPr="00EB3102">
        <w:t>Semtech</w:t>
      </w:r>
      <w:r w:rsidRPr="00EB3102">
        <w:t>公司建立</w:t>
      </w:r>
      <w:r w:rsidRPr="00EB3102">
        <w:rPr>
          <w:rFonts w:hint="eastAsia"/>
        </w:rPr>
        <w:t>国际</w:t>
      </w:r>
      <w:r w:rsidRPr="00EB3102">
        <w:t>LoRa</w:t>
      </w:r>
      <w:r w:rsidRPr="00EB3102">
        <w:rPr>
          <w:rFonts w:hint="eastAsia"/>
        </w:rPr>
        <w:t>联盟，其中有</w:t>
      </w:r>
      <w:r w:rsidRPr="00EB3102">
        <w:rPr>
          <w:rFonts w:hint="eastAsia"/>
        </w:rPr>
        <w:t>IBM</w:t>
      </w:r>
      <w:r w:rsidRPr="00EB3102">
        <w:rPr>
          <w:rFonts w:hint="eastAsia"/>
        </w:rPr>
        <w:t>、思科，也有知名半导体产商</w:t>
      </w:r>
      <w:r w:rsidRPr="00EB3102">
        <w:rPr>
          <w:rFonts w:hint="eastAsia"/>
        </w:rPr>
        <w:t>Microchip</w:t>
      </w:r>
      <w:r w:rsidRPr="00EB3102">
        <w:rPr>
          <w:rFonts w:hint="eastAsia"/>
        </w:rPr>
        <w:t>。而较大范围的部署例子有韩国的</w:t>
      </w:r>
      <w:r w:rsidRPr="00EB3102">
        <w:rPr>
          <w:rFonts w:hint="eastAsia"/>
        </w:rPr>
        <w:t>SK</w:t>
      </w:r>
      <w:r w:rsidRPr="00EB3102">
        <w:rPr>
          <w:rFonts w:hint="eastAsia"/>
        </w:rPr>
        <w:t>公司，它在</w:t>
      </w:r>
      <w:r w:rsidRPr="00EB3102">
        <w:rPr>
          <w:rFonts w:hint="eastAsia"/>
        </w:rPr>
        <w:t>2016</w:t>
      </w:r>
      <w:r w:rsidRPr="00EB3102">
        <w:rPr>
          <w:rFonts w:hint="eastAsia"/>
        </w:rPr>
        <w:t>年构建了基于</w:t>
      </w:r>
      <w:r w:rsidRPr="00EB3102">
        <w:rPr>
          <w:rFonts w:hint="eastAsia"/>
        </w:rPr>
        <w:t>LoRa</w:t>
      </w:r>
      <w:r w:rsidRPr="00EB3102">
        <w:rPr>
          <w:rFonts w:hint="eastAsia"/>
        </w:rPr>
        <w:t>的物联网网络，为公司和民众提供物联网的服务。</w:t>
      </w:r>
    </w:p>
    <w:p w14:paraId="30632D0D" w14:textId="77777777" w:rsidR="000841A5" w:rsidRPr="00EB3102" w:rsidRDefault="000841A5" w:rsidP="000841A5">
      <w:r>
        <w:rPr>
          <w:rFonts w:hint="eastAsia"/>
        </w:rPr>
        <w:t>L</w:t>
      </w:r>
      <w:r>
        <w:t>oRa</w:t>
      </w:r>
      <w:r>
        <w:t>技术</w:t>
      </w:r>
      <w:r>
        <w:rPr>
          <w:rFonts w:hint="eastAsia"/>
        </w:rPr>
        <w:t>的快速</w:t>
      </w:r>
      <w:r>
        <w:t>发展，得</w:t>
      </w:r>
      <w:r>
        <w:rPr>
          <w:rFonts w:hint="eastAsia"/>
        </w:rPr>
        <w:t>益于它自身的</w:t>
      </w:r>
      <w:r>
        <w:t>优势</w:t>
      </w:r>
      <w:r>
        <w:rPr>
          <w:rFonts w:hint="eastAsia"/>
        </w:rPr>
        <w:t>。</w:t>
      </w:r>
      <w:r>
        <w:rPr>
          <w:rFonts w:hint="eastAsia"/>
        </w:rPr>
        <w:t>L</w:t>
      </w:r>
      <w:r>
        <w:t>oRa</w:t>
      </w:r>
      <w:r>
        <w:t>技术在数据传输距离较长</w:t>
      </w:r>
      <w:r>
        <w:rPr>
          <w:rFonts w:hint="eastAsia"/>
        </w:rPr>
        <w:t>，</w:t>
      </w:r>
      <w:r>
        <w:t>传输的单条信息不长且设备耗电量较低的场景下</w:t>
      </w:r>
      <w:r>
        <w:rPr>
          <w:rFonts w:hint="eastAsia"/>
        </w:rPr>
        <w:t>，</w:t>
      </w:r>
      <w:r>
        <w:t>能够达到</w:t>
      </w:r>
      <w:r>
        <w:rPr>
          <w:rFonts w:hint="eastAsia"/>
        </w:rPr>
        <w:t>较为</w:t>
      </w:r>
      <w:r>
        <w:t>理想的效果</w:t>
      </w:r>
      <w:r>
        <w:rPr>
          <w:rFonts w:hint="eastAsia"/>
        </w:rPr>
        <w:t>，而</w:t>
      </w:r>
      <w:r>
        <w:rPr>
          <w:rFonts w:hint="eastAsia"/>
        </w:rPr>
        <w:t>LoR</w:t>
      </w:r>
      <w:r>
        <w:t>a</w:t>
      </w:r>
      <w:r>
        <w:t>技术</w:t>
      </w:r>
      <w:r>
        <w:rPr>
          <w:rFonts w:hint="eastAsia"/>
        </w:rPr>
        <w:t>所达到</w:t>
      </w:r>
      <w:r>
        <w:t>的效果</w:t>
      </w:r>
      <w:r>
        <w:rPr>
          <w:rFonts w:hint="eastAsia"/>
        </w:rPr>
        <w:t>是</w:t>
      </w:r>
      <w:r>
        <w:t>其他的技术</w:t>
      </w:r>
      <w:r>
        <w:rPr>
          <w:rFonts w:hint="eastAsia"/>
        </w:rPr>
        <w:t>无法</w:t>
      </w:r>
      <w:r>
        <w:t>实现的</w:t>
      </w:r>
      <w:r w:rsidRPr="000841A5">
        <w:rPr>
          <w:vertAlign w:val="superscript"/>
        </w:rPr>
        <w:t>[2]</w:t>
      </w:r>
      <w:r>
        <w:t>。</w:t>
      </w:r>
      <w:r w:rsidRPr="00EB3102">
        <w:t>LoRa</w:t>
      </w:r>
      <w:r>
        <w:rPr>
          <w:rFonts w:hint="eastAsia"/>
        </w:rPr>
        <w:t>技术</w:t>
      </w:r>
      <w:r w:rsidRPr="00EB3102">
        <w:rPr>
          <w:rFonts w:hint="eastAsia"/>
        </w:rPr>
        <w:t>长距离传输可达</w:t>
      </w:r>
      <w:r w:rsidRPr="00EB3102">
        <w:rPr>
          <w:rFonts w:hint="eastAsia"/>
        </w:rPr>
        <w:t>1~</w:t>
      </w:r>
      <w:r w:rsidRPr="00EB3102">
        <w:t>20KM</w:t>
      </w:r>
      <w:r w:rsidRPr="00EB3102">
        <w:rPr>
          <w:rFonts w:hint="eastAsia"/>
        </w:rPr>
        <w:t>，</w:t>
      </w:r>
      <w:r w:rsidRPr="00EB3102">
        <w:t>节点</w:t>
      </w:r>
      <w:r w:rsidRPr="00EB3102">
        <w:lastRenderedPageBreak/>
        <w:t>数可达万级</w:t>
      </w:r>
      <w:r>
        <w:rPr>
          <w:rFonts w:hint="eastAsia"/>
        </w:rPr>
        <w:t>。同时</w:t>
      </w:r>
      <w:r>
        <w:t>，</w:t>
      </w:r>
      <w:r w:rsidRPr="00EB3102">
        <w:t>其的数据速率较低</w:t>
      </w:r>
      <w:r>
        <w:rPr>
          <w:rFonts w:hint="eastAsia"/>
        </w:rPr>
        <w:t>，</w:t>
      </w:r>
      <w:r>
        <w:t>仅仅</w:t>
      </w:r>
      <w:r w:rsidRPr="00EB3102">
        <w:rPr>
          <w:rFonts w:hint="eastAsia"/>
        </w:rPr>
        <w:t>3~</w:t>
      </w:r>
      <w:r w:rsidRPr="00EB3102">
        <w:t>50kbps</w:t>
      </w:r>
      <w:r>
        <w:rPr>
          <w:rFonts w:hint="eastAsia"/>
        </w:rPr>
        <w:t>。</w:t>
      </w:r>
      <w:r w:rsidRPr="00EB3102">
        <w:t>较低</w:t>
      </w:r>
      <w:r>
        <w:rPr>
          <w:rFonts w:hint="eastAsia"/>
        </w:rPr>
        <w:t>的</w:t>
      </w:r>
      <w:r w:rsidRPr="00EB3102">
        <w:t>数据速率延长了电池的寿命</w:t>
      </w:r>
      <w:r>
        <w:rPr>
          <w:rFonts w:hint="eastAsia"/>
        </w:rPr>
        <w:t>，</w:t>
      </w:r>
      <w:r w:rsidRPr="00EB3102">
        <w:rPr>
          <w:rFonts w:hint="eastAsia"/>
        </w:rPr>
        <w:t>使一颗纽扣电池</w:t>
      </w:r>
      <w:r>
        <w:rPr>
          <w:rFonts w:hint="eastAsia"/>
        </w:rPr>
        <w:t>能够</w:t>
      </w:r>
      <w:r w:rsidRPr="00EB3102">
        <w:rPr>
          <w:rFonts w:hint="eastAsia"/>
        </w:rPr>
        <w:t>运作</w:t>
      </w:r>
      <w:r w:rsidRPr="00EB3102">
        <w:rPr>
          <w:rFonts w:hint="eastAsia"/>
        </w:rPr>
        <w:t>1</w:t>
      </w:r>
      <w:r w:rsidRPr="00EB3102">
        <w:t>年以上</w:t>
      </w:r>
      <w:r>
        <w:rPr>
          <w:rFonts w:hint="eastAsia"/>
        </w:rPr>
        <w:t>。此外，</w:t>
      </w:r>
      <w:r w:rsidRPr="00EB3102">
        <w:t>经过</w:t>
      </w:r>
      <w:r w:rsidRPr="00EB3102">
        <w:t>LoRa</w:t>
      </w:r>
      <w:r w:rsidRPr="00EB3102">
        <w:rPr>
          <w:rFonts w:hint="eastAsia"/>
        </w:rPr>
        <w:t>调制的信号可以很好的越过建筑物</w:t>
      </w:r>
      <w:r>
        <w:rPr>
          <w:rFonts w:hint="eastAsia"/>
        </w:rPr>
        <w:t>。</w:t>
      </w:r>
      <w:r w:rsidRPr="00EB3102">
        <w:rPr>
          <w:rFonts w:hint="eastAsia"/>
        </w:rPr>
        <w:t>基于以上</w:t>
      </w:r>
      <w:r>
        <w:rPr>
          <w:rFonts w:hint="eastAsia"/>
        </w:rPr>
        <w:t>的</w:t>
      </w:r>
      <w:r>
        <w:t>特点</w:t>
      </w:r>
      <w:r w:rsidRPr="00EB3102">
        <w:rPr>
          <w:rFonts w:hint="eastAsia"/>
        </w:rPr>
        <w:t>，</w:t>
      </w:r>
      <w:r w:rsidRPr="00EB3102">
        <w:rPr>
          <w:rFonts w:hint="eastAsia"/>
        </w:rPr>
        <w:t xml:space="preserve"> LoRa</w:t>
      </w:r>
      <w:r w:rsidRPr="00EB3102">
        <w:rPr>
          <w:rFonts w:hint="eastAsia"/>
        </w:rPr>
        <w:t>技术对低成本，远距离，大范围的项目进行部署</w:t>
      </w:r>
      <w:r>
        <w:rPr>
          <w:rFonts w:hint="eastAsia"/>
        </w:rPr>
        <w:t>时具有突出的</w:t>
      </w:r>
      <w:r w:rsidRPr="00EB3102">
        <w:rPr>
          <w:rFonts w:hint="eastAsia"/>
        </w:rPr>
        <w:t>优势</w:t>
      </w:r>
      <w:r w:rsidRPr="00EB3102">
        <w:rPr>
          <w:rFonts w:hint="eastAsia"/>
          <w:vertAlign w:val="superscript"/>
        </w:rPr>
        <w:t>[</w:t>
      </w:r>
      <w:r w:rsidRPr="00EB3102">
        <w:rPr>
          <w:vertAlign w:val="superscript"/>
        </w:rPr>
        <w:t>4]</w:t>
      </w:r>
      <w:r w:rsidRPr="00EB3102">
        <w:t>。</w:t>
      </w:r>
    </w:p>
    <w:p w14:paraId="67C40E68" w14:textId="77777777" w:rsidR="000841A5" w:rsidRPr="0068431A" w:rsidRDefault="000841A5" w:rsidP="000841A5">
      <w:r w:rsidRPr="00923C6E">
        <w:rPr>
          <w:rFonts w:hint="eastAsia"/>
        </w:rPr>
        <w:t>本文针对物联网设备远距离和低功耗的场景来展开研究，因此，发射频率落脚在</w:t>
      </w:r>
      <w:r w:rsidRPr="00923C6E">
        <w:rPr>
          <w:rFonts w:hint="eastAsia"/>
        </w:rPr>
        <w:t>Sub-GHz</w:t>
      </w:r>
      <w:r w:rsidRPr="00923C6E">
        <w:rPr>
          <w:rFonts w:hint="eastAsia"/>
        </w:rPr>
        <w:t>频率段，同时使用较好扩频技术的</w:t>
      </w:r>
      <w:r w:rsidRPr="00923C6E">
        <w:rPr>
          <w:rFonts w:hint="eastAsia"/>
        </w:rPr>
        <w:t>IC</w:t>
      </w:r>
      <w:r w:rsidRPr="00923C6E">
        <w:rPr>
          <w:rFonts w:hint="eastAsia"/>
        </w:rPr>
        <w:t>。所以在众多技术中选择了</w:t>
      </w:r>
      <w:r w:rsidRPr="00923C6E">
        <w:rPr>
          <w:rFonts w:hint="eastAsia"/>
        </w:rPr>
        <w:t>LoRa</w:t>
      </w:r>
      <w:r w:rsidRPr="00923C6E">
        <w:rPr>
          <w:rFonts w:hint="eastAsia"/>
        </w:rPr>
        <w:t>扩频技术，而</w:t>
      </w:r>
      <w:r w:rsidRPr="00923C6E">
        <w:rPr>
          <w:rFonts w:hint="eastAsia"/>
        </w:rPr>
        <w:t>IC</w:t>
      </w:r>
      <w:r w:rsidRPr="00923C6E">
        <w:rPr>
          <w:rFonts w:hint="eastAsia"/>
        </w:rPr>
        <w:t>则选择了</w:t>
      </w:r>
      <w:r w:rsidRPr="00923C6E">
        <w:rPr>
          <w:rFonts w:hint="eastAsia"/>
        </w:rPr>
        <w:t>(Semtech)</w:t>
      </w:r>
      <w:r w:rsidRPr="00923C6E">
        <w:rPr>
          <w:rFonts w:hint="eastAsia"/>
        </w:rPr>
        <w:t>公司所研发的收发芯片</w:t>
      </w:r>
      <w:r w:rsidRPr="00923C6E">
        <w:rPr>
          <w:rFonts w:hint="eastAsia"/>
        </w:rPr>
        <w:t>SX1278</w:t>
      </w:r>
      <w:r w:rsidRPr="00923C6E">
        <w:rPr>
          <w:rFonts w:hint="eastAsia"/>
        </w:rPr>
        <w:t>。它是一款在</w:t>
      </w:r>
      <w:r w:rsidRPr="00923C6E">
        <w:rPr>
          <w:rFonts w:hint="eastAsia"/>
        </w:rPr>
        <w:t>Sub-GHz</w:t>
      </w:r>
      <w:r w:rsidRPr="00923C6E">
        <w:rPr>
          <w:rFonts w:hint="eastAsia"/>
        </w:rPr>
        <w:t>频段下使用的同时使用</w:t>
      </w:r>
      <w:r w:rsidRPr="00923C6E">
        <w:rPr>
          <w:rFonts w:hint="eastAsia"/>
        </w:rPr>
        <w:t>LoRa</w:t>
      </w:r>
      <w:r w:rsidRPr="00923C6E">
        <w:rPr>
          <w:rFonts w:hint="eastAsia"/>
        </w:rPr>
        <w:t>扩频调制。</w:t>
      </w:r>
    </w:p>
    <w:p w14:paraId="2E9EF1A0" w14:textId="77777777" w:rsidR="0068431A" w:rsidRPr="0068431A" w:rsidRDefault="0068431A" w:rsidP="00197EF3">
      <w:pPr>
        <w:pStyle w:val="4"/>
      </w:pPr>
      <w:r>
        <w:rPr>
          <w:rFonts w:hint="eastAsia"/>
        </w:rPr>
        <w:t>1</w:t>
      </w:r>
      <w:r>
        <w:t>.2.2</w:t>
      </w:r>
      <w:r w:rsidR="007766DA">
        <w:t xml:space="preserve"> </w:t>
      </w:r>
      <w:r w:rsidR="007766DA">
        <w:rPr>
          <w:rFonts w:hint="eastAsia"/>
        </w:rPr>
        <w:t>GIS</w:t>
      </w:r>
      <w:r w:rsidR="006E4F0F">
        <w:rPr>
          <w:rFonts w:hint="eastAsia"/>
        </w:rPr>
        <w:t>信号</w:t>
      </w:r>
      <w:r w:rsidR="007766DA">
        <w:t>分析</w:t>
      </w:r>
    </w:p>
    <w:p w14:paraId="22A8549A" w14:textId="090B1033" w:rsidR="00CD74CB" w:rsidRDefault="005C1EED" w:rsidP="00197EF3">
      <w:r>
        <w:rPr>
          <w:rFonts w:hint="eastAsia"/>
        </w:rPr>
        <w:t>GIS</w:t>
      </w:r>
      <w:r w:rsidR="00AA0D51">
        <w:rPr>
          <w:rFonts w:hint="eastAsia"/>
        </w:rPr>
        <w:t>技术的数据来源于大量有关地理位置的数据采集，</w:t>
      </w:r>
      <w:r w:rsidR="003C2D67">
        <w:rPr>
          <w:rFonts w:hint="eastAsia"/>
        </w:rPr>
        <w:t>它发芽于测绘之上</w:t>
      </w:r>
      <w:r>
        <w:rPr>
          <w:rFonts w:hint="eastAsia"/>
        </w:rPr>
        <w:t>,</w:t>
      </w:r>
      <w:r w:rsidR="003C2D67">
        <w:rPr>
          <w:rFonts w:hint="eastAsia"/>
        </w:rPr>
        <w:t>运行在计算机当中，为人们提供实时的地理信息分析技术，</w:t>
      </w:r>
      <w:r w:rsidR="00CD74CB">
        <w:rPr>
          <w:rFonts w:hint="eastAsia"/>
        </w:rPr>
        <w:t>它经历了上个世纪</w:t>
      </w:r>
      <w:r w:rsidR="00CD74CB">
        <w:rPr>
          <w:rFonts w:hint="eastAsia"/>
        </w:rPr>
        <w:t>60</w:t>
      </w:r>
      <w:r w:rsidR="00CD74CB">
        <w:rPr>
          <w:rFonts w:hint="eastAsia"/>
        </w:rPr>
        <w:t>年代的开拓发展、</w:t>
      </w:r>
      <w:r w:rsidR="00CD74CB">
        <w:rPr>
          <w:rFonts w:hint="eastAsia"/>
        </w:rPr>
        <w:t>70</w:t>
      </w:r>
      <w:r w:rsidR="00CD74CB">
        <w:rPr>
          <w:rFonts w:hint="eastAsia"/>
        </w:rPr>
        <w:t>年代的巩固提高、</w:t>
      </w:r>
      <w:r w:rsidR="00CD74CB">
        <w:rPr>
          <w:rFonts w:hint="eastAsia"/>
        </w:rPr>
        <w:t>80</w:t>
      </w:r>
      <w:r w:rsidR="00CD74CB">
        <w:rPr>
          <w:rFonts w:hint="eastAsia"/>
        </w:rPr>
        <w:t>年代的突破阶段</w:t>
      </w:r>
      <w:r w:rsidR="00CD74CB">
        <w:rPr>
          <w:rFonts w:hint="eastAsia"/>
        </w:rPr>
        <w:t>,</w:t>
      </w:r>
      <w:r w:rsidR="00CD74CB">
        <w:rPr>
          <w:rFonts w:hint="eastAsia"/>
        </w:rPr>
        <w:t>进入</w:t>
      </w:r>
      <w:r w:rsidR="00CD74CB">
        <w:rPr>
          <w:rFonts w:hint="eastAsia"/>
        </w:rPr>
        <w:t>90</w:t>
      </w:r>
      <w:r w:rsidR="00CD74CB">
        <w:rPr>
          <w:rFonts w:hint="eastAsia"/>
        </w:rPr>
        <w:t>年代</w:t>
      </w:r>
      <w:r w:rsidR="00CD74CB">
        <w:rPr>
          <w:rFonts w:hint="eastAsia"/>
        </w:rPr>
        <w:t>,</w:t>
      </w:r>
      <w:r w:rsidR="00CD74CB">
        <w:rPr>
          <w:rFonts w:hint="eastAsia"/>
        </w:rPr>
        <w:t>技术才在我国得以广泛推广。</w:t>
      </w:r>
      <w:r w:rsidR="003C2D67">
        <w:rPr>
          <w:rFonts w:hint="eastAsia"/>
        </w:rPr>
        <w:t>历经了</w:t>
      </w:r>
      <w:r w:rsidR="003C2D67">
        <w:rPr>
          <w:rFonts w:hint="eastAsia"/>
        </w:rPr>
        <w:t>50</w:t>
      </w:r>
      <w:r w:rsidR="003C2D67">
        <w:rPr>
          <w:rFonts w:hint="eastAsia"/>
        </w:rPr>
        <w:t>年的考验，发展到了如今已经是一门很完善的学科，在各行各业都可以看到它的身影</w:t>
      </w:r>
      <w:r w:rsidR="00CD74CB">
        <w:rPr>
          <w:rFonts w:hint="eastAsia"/>
        </w:rPr>
        <w:t>。</w:t>
      </w:r>
      <w:r w:rsidR="00DC7AE4">
        <w:rPr>
          <w:rFonts w:hint="eastAsia"/>
        </w:rPr>
        <w:t>特别是最近以来，更多的算法加入其中，它提供的空间分析功能成为了工业上强大的助力，发挥着很大的作用，它的使用深入到资源整合</w:t>
      </w:r>
      <w:r w:rsidR="00CD74CB">
        <w:rPr>
          <w:rFonts w:hint="eastAsia"/>
        </w:rPr>
        <w:t>、</w:t>
      </w:r>
      <w:r w:rsidR="00DC7AE4">
        <w:rPr>
          <w:rFonts w:hint="eastAsia"/>
        </w:rPr>
        <w:t>道路规划</w:t>
      </w:r>
      <w:r w:rsidR="00CD74CB">
        <w:rPr>
          <w:rFonts w:hint="eastAsia"/>
        </w:rPr>
        <w:t>、</w:t>
      </w:r>
      <w:r w:rsidR="00E614CB">
        <w:rPr>
          <w:rFonts w:hint="eastAsia"/>
        </w:rPr>
        <w:t>河流水质调控</w:t>
      </w:r>
      <w:r w:rsidR="00CD74CB">
        <w:rPr>
          <w:rFonts w:hint="eastAsia"/>
        </w:rPr>
        <w:t>和管理、</w:t>
      </w:r>
      <w:r w:rsidR="00E614CB">
        <w:rPr>
          <w:rFonts w:hint="eastAsia"/>
        </w:rPr>
        <w:t>成本预算和管控、自然资源的监控与采集、紧急避难</w:t>
      </w:r>
      <w:r w:rsidR="00CD74CB">
        <w:rPr>
          <w:rFonts w:hint="eastAsia"/>
        </w:rPr>
        <w:t>、</w:t>
      </w:r>
      <w:r w:rsidR="00E614CB">
        <w:rPr>
          <w:rFonts w:hint="eastAsia"/>
        </w:rPr>
        <w:t>地理勘察</w:t>
      </w:r>
      <w:r w:rsidR="00CD74CB">
        <w:rPr>
          <w:rFonts w:hint="eastAsia"/>
        </w:rPr>
        <w:t>与应用等领域。</w:t>
      </w:r>
    </w:p>
    <w:p w14:paraId="2EC26ABE" w14:textId="7302CDAB" w:rsidR="005C1EED" w:rsidRDefault="00A212D9" w:rsidP="00197EF3">
      <w:r w:rsidRPr="00A212D9">
        <w:t>Radio Mobile</w:t>
      </w:r>
      <w:r>
        <w:t>是由加拿大公司开发出来的一款免费软件</w:t>
      </w:r>
      <w:r>
        <w:rPr>
          <w:rFonts w:hint="eastAsia"/>
        </w:rPr>
        <w:t>，</w:t>
      </w:r>
      <w:r>
        <w:t>这个软件可以用来模拟无线电波的传播</w:t>
      </w:r>
      <w:r>
        <w:rPr>
          <w:rFonts w:hint="eastAsia"/>
        </w:rPr>
        <w:t>，</w:t>
      </w:r>
      <w:r>
        <w:t>他是建立在不规则的地面模型基础上的</w:t>
      </w:r>
      <w:r w:rsidR="00991447">
        <w:rPr>
          <w:rFonts w:hint="eastAsia"/>
        </w:rPr>
        <w:t>，</w:t>
      </w:r>
      <w:r w:rsidR="001D1636">
        <w:rPr>
          <w:rFonts w:hint="eastAsia"/>
        </w:rPr>
        <w:t>它模拟出了信号在任意空间中的中值传导损耗，而其产生的原因是非规则性的</w:t>
      </w:r>
      <w:r w:rsidR="00991447" w:rsidRPr="00991447">
        <w:rPr>
          <w:rFonts w:hint="eastAsia"/>
        </w:rPr>
        <w:t>。此模型适用于频段为</w:t>
      </w:r>
      <w:r w:rsidR="00991447" w:rsidRPr="00991447">
        <w:rPr>
          <w:rFonts w:hint="eastAsia"/>
        </w:rPr>
        <w:t>20MHz~20GHz</w:t>
      </w:r>
      <w:r w:rsidR="00991447" w:rsidRPr="00991447">
        <w:rPr>
          <w:rFonts w:hint="eastAsia"/>
        </w:rPr>
        <w:t>、路径长度为</w:t>
      </w:r>
      <w:r w:rsidR="00991447" w:rsidRPr="00991447">
        <w:rPr>
          <w:rFonts w:hint="eastAsia"/>
        </w:rPr>
        <w:t>1~2000km</w:t>
      </w:r>
      <w:r w:rsidR="00991447" w:rsidRPr="00991447">
        <w:rPr>
          <w:rFonts w:hint="eastAsia"/>
        </w:rPr>
        <w:t>的情况。</w:t>
      </w:r>
      <w:r w:rsidR="00991447">
        <w:rPr>
          <w:rFonts w:hint="eastAsia"/>
        </w:rPr>
        <w:t>但是该软件的</w:t>
      </w:r>
      <w:r w:rsidR="002B351C">
        <w:rPr>
          <w:rFonts w:hint="eastAsia"/>
        </w:rPr>
        <w:t>模拟的</w:t>
      </w:r>
      <w:r w:rsidR="00991447">
        <w:rPr>
          <w:rFonts w:hint="eastAsia"/>
        </w:rPr>
        <w:t>模型</w:t>
      </w:r>
      <w:r w:rsidR="005C0A3D">
        <w:rPr>
          <w:rFonts w:hint="eastAsia"/>
        </w:rPr>
        <w:t>为</w:t>
      </w:r>
      <w:r w:rsidR="005C0A3D" w:rsidRPr="005C0A3D">
        <w:rPr>
          <w:rFonts w:hint="eastAsia"/>
        </w:rPr>
        <w:t>Longley-Rice</w:t>
      </w:r>
      <w:r w:rsidR="005C0A3D" w:rsidRPr="005C0A3D">
        <w:rPr>
          <w:rFonts w:hint="eastAsia"/>
        </w:rPr>
        <w:t>模型</w:t>
      </w:r>
      <w:r w:rsidR="005C0A3D">
        <w:rPr>
          <w:rFonts w:hint="eastAsia"/>
        </w:rPr>
        <w:t>，</w:t>
      </w:r>
      <w:r w:rsidR="002B351C">
        <w:rPr>
          <w:rFonts w:hint="eastAsia"/>
        </w:rPr>
        <w:t>采取路径几何学及对流层绕射性，模拟了</w:t>
      </w:r>
      <w:r w:rsidR="005C0A3D" w:rsidRPr="005C0A3D">
        <w:rPr>
          <w:rFonts w:hint="eastAsia"/>
        </w:rPr>
        <w:t>大尺度中值传播损耗。</w:t>
      </w:r>
    </w:p>
    <w:p w14:paraId="7385C9D8" w14:textId="67B87173" w:rsidR="000262E4" w:rsidRPr="000262E4" w:rsidRDefault="000262E4" w:rsidP="00197EF3">
      <w:r>
        <w:t>而国内的信号分析中</w:t>
      </w:r>
      <w:r>
        <w:rPr>
          <w:rFonts w:hint="eastAsia"/>
        </w:rPr>
        <w:t>，</w:t>
      </w:r>
      <w:r w:rsidR="002B351C">
        <w:rPr>
          <w:rFonts w:hint="eastAsia"/>
        </w:rPr>
        <w:t>GSM</w:t>
      </w:r>
      <w:r w:rsidR="002B351C">
        <w:rPr>
          <w:rFonts w:hint="eastAsia"/>
        </w:rPr>
        <w:t>（</w:t>
      </w:r>
      <w:r w:rsidR="002B351C" w:rsidRPr="000262E4">
        <w:t>Global System for Mobile Communications</w:t>
      </w:r>
      <w:r w:rsidR="002B351C">
        <w:rPr>
          <w:rFonts w:hint="eastAsia"/>
        </w:rPr>
        <w:t>）在</w:t>
      </w:r>
      <w:r w:rsidR="002B351C">
        <w:rPr>
          <w:rFonts w:hint="eastAsia"/>
        </w:rPr>
        <w:t>20</w:t>
      </w:r>
      <w:r w:rsidR="002B351C">
        <w:rPr>
          <w:rFonts w:hint="eastAsia"/>
        </w:rPr>
        <w:t>世纪</w:t>
      </w:r>
      <w:r w:rsidR="002B351C">
        <w:rPr>
          <w:rFonts w:hint="eastAsia"/>
        </w:rPr>
        <w:t>90</w:t>
      </w:r>
      <w:r w:rsidR="002B351C">
        <w:rPr>
          <w:rFonts w:hint="eastAsia"/>
        </w:rPr>
        <w:t>年代初被</w:t>
      </w:r>
      <w:r>
        <w:rPr>
          <w:rFonts w:hint="eastAsia"/>
        </w:rPr>
        <w:t>中国移动在引进了，第二代的移动</w:t>
      </w:r>
      <w:r w:rsidR="002B351C">
        <w:rPr>
          <w:rFonts w:hint="eastAsia"/>
        </w:rPr>
        <w:t>通讯</w:t>
      </w:r>
      <w:r>
        <w:rPr>
          <w:rFonts w:hint="eastAsia"/>
        </w:rPr>
        <w:t>技术</w:t>
      </w:r>
      <w:r w:rsidR="00747AD7">
        <w:rPr>
          <w:rFonts w:hint="eastAsia"/>
        </w:rPr>
        <w:t>由此产生</w:t>
      </w:r>
      <w:r>
        <w:rPr>
          <w:rFonts w:hint="eastAsia"/>
        </w:rPr>
        <w:t>，</w:t>
      </w:r>
      <w:r w:rsidR="004645BE">
        <w:rPr>
          <w:rFonts w:hint="eastAsia"/>
        </w:rPr>
        <w:t>GSM</w:t>
      </w:r>
      <w:r w:rsidR="00D16542">
        <w:rPr>
          <w:rFonts w:hint="eastAsia"/>
        </w:rPr>
        <w:t>系统是基于其</w:t>
      </w:r>
      <w:r w:rsidR="002E7811">
        <w:rPr>
          <w:rFonts w:hint="eastAsia"/>
        </w:rPr>
        <w:t>系统空间大</w:t>
      </w:r>
      <w:r w:rsidR="00D16542">
        <w:rPr>
          <w:rFonts w:hint="eastAsia"/>
        </w:rPr>
        <w:t>、</w:t>
      </w:r>
      <w:r w:rsidR="002E7811">
        <w:rPr>
          <w:rFonts w:hint="eastAsia"/>
        </w:rPr>
        <w:t>移动终端</w:t>
      </w:r>
      <w:r w:rsidR="002E7811">
        <w:rPr>
          <w:rFonts w:hint="eastAsia"/>
        </w:rPr>
        <w:t>ID</w:t>
      </w:r>
      <w:r w:rsidR="002E7811">
        <w:rPr>
          <w:rFonts w:hint="eastAsia"/>
        </w:rPr>
        <w:t>较多</w:t>
      </w:r>
      <w:r w:rsidR="00D16542">
        <w:rPr>
          <w:rFonts w:hint="eastAsia"/>
        </w:rPr>
        <w:t>、</w:t>
      </w:r>
      <w:r w:rsidR="002E7811">
        <w:rPr>
          <w:rFonts w:hint="eastAsia"/>
        </w:rPr>
        <w:t>易于保护</w:t>
      </w:r>
      <w:r w:rsidR="00D16542">
        <w:rPr>
          <w:rFonts w:hint="eastAsia"/>
        </w:rPr>
        <w:t>、</w:t>
      </w:r>
      <w:r w:rsidR="002E7811">
        <w:rPr>
          <w:rFonts w:hint="eastAsia"/>
        </w:rPr>
        <w:t>复制功能</w:t>
      </w:r>
      <w:r w:rsidR="00D16542">
        <w:rPr>
          <w:rFonts w:hint="eastAsia"/>
        </w:rPr>
        <w:t>强、</w:t>
      </w:r>
      <w:r w:rsidR="002E7811">
        <w:rPr>
          <w:rFonts w:hint="eastAsia"/>
        </w:rPr>
        <w:t>鲁棒性强、通讯</w:t>
      </w:r>
      <w:r w:rsidR="00D16542">
        <w:rPr>
          <w:rFonts w:hint="eastAsia"/>
        </w:rPr>
        <w:t>清晰、</w:t>
      </w:r>
      <w:r w:rsidR="002E7811">
        <w:rPr>
          <w:rFonts w:hint="eastAsia"/>
        </w:rPr>
        <w:t>无信号地段少</w:t>
      </w:r>
      <w:r w:rsidR="00D16542">
        <w:rPr>
          <w:rFonts w:hint="eastAsia"/>
        </w:rPr>
        <w:t>、</w:t>
      </w:r>
      <w:r w:rsidR="002E7811">
        <w:rPr>
          <w:rFonts w:hint="eastAsia"/>
        </w:rPr>
        <w:t>耗电量低</w:t>
      </w:r>
      <w:r w:rsidR="00D16542">
        <w:rPr>
          <w:rFonts w:hint="eastAsia"/>
        </w:rPr>
        <w:t>、话费消耗低的</w:t>
      </w:r>
      <w:r w:rsidR="002E7811">
        <w:rPr>
          <w:rFonts w:hint="eastAsia"/>
        </w:rPr>
        <w:t>优势被中国通信公司采用</w:t>
      </w:r>
      <w:r w:rsidR="00837C0A" w:rsidRPr="0080177F">
        <w:rPr>
          <w:rFonts w:hint="eastAsia"/>
          <w:vertAlign w:val="superscript"/>
        </w:rPr>
        <w:t>[</w:t>
      </w:r>
      <w:r w:rsidR="004B6503">
        <w:rPr>
          <w:vertAlign w:val="superscript"/>
        </w:rPr>
        <w:t>5</w:t>
      </w:r>
      <w:r w:rsidR="00837C0A" w:rsidRPr="0080177F">
        <w:rPr>
          <w:rFonts w:hint="eastAsia"/>
          <w:vertAlign w:val="superscript"/>
        </w:rPr>
        <w:t>]</w:t>
      </w:r>
      <w:r w:rsidR="00D16542">
        <w:rPr>
          <w:rFonts w:hint="eastAsia"/>
        </w:rPr>
        <w:t>。</w:t>
      </w:r>
      <w:r w:rsidR="00D16542">
        <w:t>在</w:t>
      </w:r>
      <w:r w:rsidR="00D16542">
        <w:rPr>
          <w:rFonts w:hint="eastAsia"/>
        </w:rPr>
        <w:t>GIS</w:t>
      </w:r>
      <w:r w:rsidR="002E7811">
        <w:rPr>
          <w:rFonts w:hint="eastAsia"/>
        </w:rPr>
        <w:t>方案的助力</w:t>
      </w:r>
      <w:r w:rsidR="00D16542">
        <w:rPr>
          <w:rFonts w:hint="eastAsia"/>
        </w:rPr>
        <w:t>下，通过对不同模型的研究，为</w:t>
      </w:r>
      <w:r w:rsidR="00D16542">
        <w:rPr>
          <w:rFonts w:hint="eastAsia"/>
        </w:rPr>
        <w:t>GSM</w:t>
      </w:r>
      <w:r w:rsidR="002E7811">
        <w:rPr>
          <w:rFonts w:hint="eastAsia"/>
        </w:rPr>
        <w:t>网络方案部署与提高带来</w:t>
      </w:r>
      <w:r w:rsidR="00D16542">
        <w:rPr>
          <w:rFonts w:hint="eastAsia"/>
        </w:rPr>
        <w:t>了</w:t>
      </w:r>
      <w:r w:rsidR="002E7811">
        <w:rPr>
          <w:rFonts w:hint="eastAsia"/>
        </w:rPr>
        <w:t>信号分析图</w:t>
      </w:r>
      <w:r w:rsidR="00D16542">
        <w:rPr>
          <w:rFonts w:hint="eastAsia"/>
        </w:rPr>
        <w:t>等</w:t>
      </w:r>
      <w:r w:rsidR="002E7811">
        <w:rPr>
          <w:rFonts w:hint="eastAsia"/>
        </w:rPr>
        <w:t>形象化</w:t>
      </w:r>
      <w:r w:rsidR="00D16542">
        <w:rPr>
          <w:rFonts w:hint="eastAsia"/>
        </w:rPr>
        <w:t>的</w:t>
      </w:r>
      <w:r w:rsidR="002E7811">
        <w:rPr>
          <w:rFonts w:hint="eastAsia"/>
        </w:rPr>
        <w:t>完善技术</w:t>
      </w:r>
      <w:r w:rsidR="002B351C" w:rsidRPr="00343912">
        <w:rPr>
          <w:rFonts w:hint="eastAsia"/>
          <w:vertAlign w:val="superscript"/>
        </w:rPr>
        <w:t>[</w:t>
      </w:r>
      <w:r w:rsidR="004B6503">
        <w:rPr>
          <w:vertAlign w:val="superscript"/>
        </w:rPr>
        <w:t>6</w:t>
      </w:r>
      <w:r w:rsidR="002B351C" w:rsidRPr="00343912">
        <w:rPr>
          <w:rFonts w:hint="eastAsia"/>
          <w:vertAlign w:val="superscript"/>
        </w:rPr>
        <w:t>]</w:t>
      </w:r>
      <w:r w:rsidR="00D16542">
        <w:rPr>
          <w:rFonts w:hint="eastAsia"/>
        </w:rPr>
        <w:t>。</w:t>
      </w:r>
    </w:p>
    <w:p w14:paraId="6E9D66F7" w14:textId="7712F716" w:rsidR="002B65EE" w:rsidRDefault="000C3A0B" w:rsidP="00197EF3">
      <w:r>
        <w:rPr>
          <w:rFonts w:hint="eastAsia"/>
        </w:rPr>
        <w:t>在</w:t>
      </w:r>
      <w:r>
        <w:t>物联网行业</w:t>
      </w:r>
      <w:r>
        <w:rPr>
          <w:rFonts w:hint="eastAsia"/>
        </w:rPr>
        <w:t>的</w:t>
      </w:r>
      <w:r w:rsidR="00D16542">
        <w:rPr>
          <w:rFonts w:hint="eastAsia"/>
        </w:rPr>
        <w:t>实际的施工过程当中，为了</w:t>
      </w:r>
      <w:r w:rsidR="002B65EE">
        <w:rPr>
          <w:rFonts w:hint="eastAsia"/>
        </w:rPr>
        <w:t>保证设备终端的实用性，手持终端</w:t>
      </w:r>
      <w:r w:rsidR="002B65EE">
        <w:t>的</w:t>
      </w:r>
      <w:r w:rsidR="002B65EE">
        <w:rPr>
          <w:rFonts w:hint="eastAsia"/>
        </w:rPr>
        <w:t>工具的研究使用是必要和重要的。</w:t>
      </w:r>
      <w:r>
        <w:rPr>
          <w:rFonts w:hint="eastAsia"/>
        </w:rPr>
        <w:t>在物联网的市场中</w:t>
      </w:r>
      <w:r w:rsidR="002B65EE">
        <w:rPr>
          <w:rFonts w:hint="eastAsia"/>
        </w:rPr>
        <w:t>手持信号终端还</w:t>
      </w:r>
      <w:r w:rsidR="002B65EE">
        <w:t>较为</w:t>
      </w:r>
      <w:r w:rsidR="0068431A">
        <w:rPr>
          <w:rFonts w:hint="eastAsia"/>
        </w:rPr>
        <w:t>少见</w:t>
      </w:r>
      <w:r w:rsidR="0068431A">
        <w:t>，但</w:t>
      </w:r>
      <w:r w:rsidR="0068431A">
        <w:rPr>
          <w:rFonts w:hint="eastAsia"/>
        </w:rPr>
        <w:t>却是</w:t>
      </w:r>
      <w:r w:rsidR="002E7811">
        <w:rPr>
          <w:rFonts w:hint="eastAsia"/>
        </w:rPr>
        <w:t>不容小视</w:t>
      </w:r>
      <w:r w:rsidR="002E7811">
        <w:t>的</w:t>
      </w:r>
      <w:r w:rsidR="0068431A">
        <w:t>。</w:t>
      </w:r>
      <w:r w:rsidR="00E927B2">
        <w:t>加上北斗卫星开始广泛商用</w:t>
      </w:r>
      <w:r w:rsidR="00E927B2">
        <w:rPr>
          <w:rFonts w:hint="eastAsia"/>
        </w:rPr>
        <w:t>，</w:t>
      </w:r>
      <w:r w:rsidR="00E927B2">
        <w:t>它与物联网的结合更加紧密</w:t>
      </w:r>
      <w:r w:rsidR="00D27EE3">
        <w:rPr>
          <w:rFonts w:hint="eastAsia"/>
          <w:vertAlign w:val="superscript"/>
        </w:rPr>
        <w:t>[7</w:t>
      </w:r>
      <w:r w:rsidR="00E927B2" w:rsidRPr="00343912">
        <w:rPr>
          <w:rFonts w:hint="eastAsia"/>
          <w:vertAlign w:val="superscript"/>
        </w:rPr>
        <w:t>]</w:t>
      </w:r>
      <w:r w:rsidR="00E927B2">
        <w:rPr>
          <w:rFonts w:hint="eastAsia"/>
        </w:rPr>
        <w:t>，</w:t>
      </w:r>
      <w:r w:rsidR="009E59CA">
        <w:rPr>
          <w:rFonts w:hint="eastAsia"/>
        </w:rPr>
        <w:t>地理分析系统可以将终端所采集的带有地理位置的信息输入在系统当中，使各种信息带有空间属性，</w:t>
      </w:r>
      <w:r w:rsidR="009E59CA">
        <w:rPr>
          <w:rFonts w:hint="eastAsia"/>
        </w:rPr>
        <w:lastRenderedPageBreak/>
        <w:t>易于对它进行统一的分析和管理，</w:t>
      </w:r>
      <w:r w:rsidR="00CD19C0">
        <w:rPr>
          <w:rFonts w:hint="eastAsia"/>
        </w:rPr>
        <w:t>终端设备拥有范围广，分布散乱的特点，</w:t>
      </w:r>
      <w:r w:rsidR="00CD19C0">
        <w:rPr>
          <w:rFonts w:hint="eastAsia"/>
        </w:rPr>
        <w:t>GIS</w:t>
      </w:r>
      <w:r w:rsidR="00CD19C0">
        <w:rPr>
          <w:rFonts w:hint="eastAsia"/>
        </w:rPr>
        <w:t>系统可以使其更便于管理，系统对终端设备的管控和决策是基于计算机系统的强大运算能力，它</w:t>
      </w:r>
      <w:r w:rsidR="00586B72">
        <w:rPr>
          <w:rFonts w:hint="eastAsia"/>
        </w:rPr>
        <w:t>使得</w:t>
      </w:r>
      <w:r w:rsidR="00CD19C0">
        <w:rPr>
          <w:rFonts w:hint="eastAsia"/>
        </w:rPr>
        <w:t>系统可以在庞大的空间数据中提取出有用的信息，同时信息工程也是不可或缺的，它为系统数据库的建立提供了有力的保障。</w:t>
      </w:r>
    </w:p>
    <w:p w14:paraId="2784098B" w14:textId="77777777" w:rsidR="006E4F0F" w:rsidRDefault="006E4F0F" w:rsidP="00197EF3">
      <w:pPr>
        <w:pStyle w:val="3"/>
      </w:pPr>
      <w:bookmarkStart w:id="33" w:name="_Toc509700921"/>
      <w:bookmarkStart w:id="34" w:name="_Toc509918939"/>
      <w:r>
        <w:rPr>
          <w:rFonts w:hint="eastAsia"/>
        </w:rPr>
        <w:t>1.3</w:t>
      </w:r>
      <w:r>
        <w:t xml:space="preserve"> </w:t>
      </w:r>
      <w:r>
        <w:t>论文结构安排</w:t>
      </w:r>
      <w:bookmarkEnd w:id="33"/>
      <w:bookmarkEnd w:id="34"/>
    </w:p>
    <w:p w14:paraId="0F6EDE0F" w14:textId="2002224C" w:rsidR="006E4F0F" w:rsidRPr="006E4F0F" w:rsidRDefault="006E4F0F" w:rsidP="00197EF3">
      <w:r>
        <w:t>论文主要分为以下</w:t>
      </w:r>
      <w:r w:rsidR="00F91242">
        <w:t>6</w:t>
      </w:r>
      <w:r>
        <w:rPr>
          <w:rFonts w:hint="eastAsia"/>
        </w:rPr>
        <w:t>章</w:t>
      </w:r>
      <w:r>
        <w:rPr>
          <w:rFonts w:hint="eastAsia"/>
        </w:rPr>
        <w:t>:</w:t>
      </w:r>
    </w:p>
    <w:p w14:paraId="2B49A0A5" w14:textId="699DC110" w:rsidR="0078738F" w:rsidRDefault="006E4F0F" w:rsidP="00197EF3">
      <w:r w:rsidRPr="006E4F0F">
        <w:rPr>
          <w:rFonts w:hint="eastAsia"/>
        </w:rPr>
        <w:t>第一章：包括课题的研究背景</w:t>
      </w:r>
      <w:r>
        <w:rPr>
          <w:rFonts w:hint="eastAsia"/>
        </w:rPr>
        <w:t>、</w:t>
      </w:r>
      <w:r w:rsidRPr="006E4F0F">
        <w:rPr>
          <w:rFonts w:hint="eastAsia"/>
        </w:rPr>
        <w:t>研究的意义，</w:t>
      </w:r>
      <w:r>
        <w:rPr>
          <w:rFonts w:hint="eastAsia"/>
        </w:rPr>
        <w:t>并对</w:t>
      </w:r>
      <w:r w:rsidR="000F7EFA">
        <w:t>LoRaWAN</w:t>
      </w:r>
      <w:r>
        <w:rPr>
          <w:rFonts w:hint="eastAsia"/>
        </w:rPr>
        <w:t>物联网和</w:t>
      </w:r>
      <w:r>
        <w:rPr>
          <w:rFonts w:hint="eastAsia"/>
        </w:rPr>
        <w:t>GIS</w:t>
      </w:r>
      <w:r>
        <w:rPr>
          <w:rFonts w:hint="eastAsia"/>
        </w:rPr>
        <w:t>的信号分析的</w:t>
      </w:r>
      <w:proofErr w:type="gramStart"/>
      <w:r>
        <w:rPr>
          <w:rFonts w:hint="eastAsia"/>
        </w:rPr>
        <w:t>关最新</w:t>
      </w:r>
      <w:proofErr w:type="gramEnd"/>
      <w:r>
        <w:rPr>
          <w:rFonts w:hint="eastAsia"/>
        </w:rPr>
        <w:t>技术及其应用与发展进行了相应的阐述。</w:t>
      </w:r>
    </w:p>
    <w:p w14:paraId="42A4A073" w14:textId="17465A20" w:rsidR="006E4F0F" w:rsidRDefault="006E4F0F" w:rsidP="00197EF3">
      <w:r w:rsidRPr="006E4F0F">
        <w:rPr>
          <w:rFonts w:hint="eastAsia"/>
        </w:rPr>
        <w:t>第</w:t>
      </w:r>
      <w:r>
        <w:rPr>
          <w:rFonts w:hint="eastAsia"/>
        </w:rPr>
        <w:t>二</w:t>
      </w:r>
      <w:r w:rsidRPr="006E4F0F">
        <w:rPr>
          <w:rFonts w:hint="eastAsia"/>
        </w:rPr>
        <w:t>章：</w:t>
      </w:r>
      <w:r w:rsidR="00F4599F">
        <w:rPr>
          <w:rFonts w:hint="eastAsia"/>
        </w:rPr>
        <w:t>对物联网</w:t>
      </w:r>
      <w:r w:rsidR="008D2C51">
        <w:t>LoRa</w:t>
      </w:r>
      <w:r w:rsidR="00F4599F">
        <w:rPr>
          <w:rFonts w:hint="eastAsia"/>
        </w:rPr>
        <w:t>技术进行相关的介绍，分析了</w:t>
      </w:r>
      <w:r w:rsidR="008D2C51">
        <w:t>LoRa</w:t>
      </w:r>
      <w:r w:rsidR="00F4599F">
        <w:rPr>
          <w:rFonts w:hint="eastAsia"/>
        </w:rPr>
        <w:t>对比其他的通信技术的不同，并对在</w:t>
      </w:r>
      <w:r w:rsidR="00F4599F">
        <w:rPr>
          <w:rFonts w:hint="eastAsia"/>
        </w:rPr>
        <w:t>SX1278</w:t>
      </w:r>
      <w:r w:rsidR="00F4599F">
        <w:rPr>
          <w:rFonts w:hint="eastAsia"/>
        </w:rPr>
        <w:t>芯片中使用的</w:t>
      </w:r>
      <w:proofErr w:type="gramStart"/>
      <w:r w:rsidR="00F4599F">
        <w:rPr>
          <w:rFonts w:hint="eastAsia"/>
        </w:rPr>
        <w:t>的</w:t>
      </w:r>
      <w:proofErr w:type="gramEnd"/>
      <w:r w:rsidR="000F7EFA">
        <w:t>LoRaWAN</w:t>
      </w:r>
      <w:r w:rsidR="00F4599F">
        <w:t>协议的框架进行说明</w:t>
      </w:r>
      <w:r w:rsidR="00F4599F">
        <w:rPr>
          <w:rFonts w:hint="eastAsia"/>
        </w:rPr>
        <w:t>，</w:t>
      </w:r>
      <w:r w:rsidR="00F4599F" w:rsidRPr="00F4599F">
        <w:rPr>
          <w:rFonts w:hint="eastAsia"/>
        </w:rPr>
        <w:t>阐释了</w:t>
      </w:r>
      <w:r w:rsidR="00D23D3C">
        <w:rPr>
          <w:rFonts w:hint="eastAsia"/>
        </w:rPr>
        <w:t>芯片与服务器之间的关联模式</w:t>
      </w:r>
      <w:r w:rsidR="00720427">
        <w:rPr>
          <w:rFonts w:hint="eastAsia"/>
        </w:rPr>
        <w:t>。</w:t>
      </w:r>
    </w:p>
    <w:p w14:paraId="58E84337" w14:textId="77777777" w:rsidR="00147ED0" w:rsidRDefault="00147ED0" w:rsidP="00197EF3">
      <w:r w:rsidRPr="006E4F0F">
        <w:rPr>
          <w:rFonts w:hint="eastAsia"/>
        </w:rPr>
        <w:t>第</w:t>
      </w:r>
      <w:r>
        <w:rPr>
          <w:rFonts w:hint="eastAsia"/>
        </w:rPr>
        <w:t>三</w:t>
      </w:r>
      <w:r w:rsidRPr="006E4F0F">
        <w:rPr>
          <w:rFonts w:hint="eastAsia"/>
        </w:rPr>
        <w:t>章：</w:t>
      </w:r>
      <w:r>
        <w:rPr>
          <w:rFonts w:hint="eastAsia"/>
        </w:rPr>
        <w:t>本章主要论述了</w:t>
      </w:r>
      <w:r>
        <w:rPr>
          <w:rFonts w:hint="eastAsia"/>
        </w:rPr>
        <w:t>GIS</w:t>
      </w:r>
      <w:r>
        <w:rPr>
          <w:rFonts w:hint="eastAsia"/>
        </w:rPr>
        <w:t>的仿真理论，介绍在形成空间分布图中常用的插值方法，对几种不同的方法进行比较，为后面信号分析图的生成奠定了基础。</w:t>
      </w:r>
    </w:p>
    <w:p w14:paraId="40AC32B2" w14:textId="38895F0D" w:rsidR="006E4F0F" w:rsidRDefault="006E4F0F" w:rsidP="00197EF3">
      <w:r w:rsidRPr="006E4F0F">
        <w:rPr>
          <w:rFonts w:hint="eastAsia"/>
        </w:rPr>
        <w:t>第</w:t>
      </w:r>
      <w:r w:rsidR="00147ED0">
        <w:rPr>
          <w:rFonts w:hint="eastAsia"/>
        </w:rPr>
        <w:t>四</w:t>
      </w:r>
      <w:r w:rsidRPr="006E4F0F">
        <w:rPr>
          <w:rFonts w:hint="eastAsia"/>
        </w:rPr>
        <w:t>章：</w:t>
      </w:r>
      <w:r w:rsidR="00F4599F">
        <w:rPr>
          <w:rFonts w:hint="eastAsia"/>
        </w:rPr>
        <w:t>主要阐述了</w:t>
      </w:r>
      <w:proofErr w:type="gramStart"/>
      <w:r w:rsidR="00F4599F">
        <w:rPr>
          <w:rFonts w:hint="eastAsia"/>
        </w:rPr>
        <w:t>手持路测仪</w:t>
      </w:r>
      <w:proofErr w:type="gramEnd"/>
      <w:r w:rsidR="00F4599F">
        <w:rPr>
          <w:rFonts w:hint="eastAsia"/>
        </w:rPr>
        <w:t>的实际设计过程</w:t>
      </w:r>
      <w:r w:rsidR="00514F0A">
        <w:rPr>
          <w:rFonts w:hint="eastAsia"/>
        </w:rPr>
        <w:t>，包括</w:t>
      </w:r>
      <w:r w:rsidR="00514F0A">
        <w:rPr>
          <w:rFonts w:hint="eastAsia"/>
        </w:rPr>
        <w:t>MCU</w:t>
      </w:r>
      <w:r w:rsidR="00514F0A">
        <w:rPr>
          <w:rFonts w:hint="eastAsia"/>
        </w:rPr>
        <w:t>、</w:t>
      </w:r>
      <w:r w:rsidR="00514F0A">
        <w:rPr>
          <w:rFonts w:hint="eastAsia"/>
        </w:rPr>
        <w:t>GPS</w:t>
      </w:r>
      <w:r w:rsidR="00514F0A">
        <w:rPr>
          <w:rFonts w:hint="eastAsia"/>
        </w:rPr>
        <w:t>、屏幕等硬件的选型，不同模块之间通信及数据采集的软件设计。并在服务器上解析上传的数据得到基于地图的点信号。</w:t>
      </w:r>
    </w:p>
    <w:p w14:paraId="3C077FC7" w14:textId="64384ABC" w:rsidR="006E4F0F" w:rsidRDefault="006E4F0F" w:rsidP="00197EF3">
      <w:r w:rsidRPr="006E4F0F">
        <w:rPr>
          <w:rFonts w:hint="eastAsia"/>
        </w:rPr>
        <w:t>第</w:t>
      </w:r>
      <w:r>
        <w:rPr>
          <w:rFonts w:hint="eastAsia"/>
        </w:rPr>
        <w:t>五</w:t>
      </w:r>
      <w:r w:rsidRPr="006E4F0F">
        <w:rPr>
          <w:rFonts w:hint="eastAsia"/>
        </w:rPr>
        <w:t>章：</w:t>
      </w:r>
      <w:r w:rsidR="00FC331F">
        <w:rPr>
          <w:rFonts w:hint="eastAsia"/>
        </w:rPr>
        <w:t>本章主要对实验进行说明，以深圳南山科苑地区为例，用</w:t>
      </w:r>
      <w:r w:rsidR="005A464B">
        <w:rPr>
          <w:rFonts w:hint="eastAsia"/>
        </w:rPr>
        <w:t>手持测试</w:t>
      </w:r>
      <w:r w:rsidR="00FC331F">
        <w:rPr>
          <w:rFonts w:hint="eastAsia"/>
        </w:rPr>
        <w:t>仪对该区域的信号进行采集，提取结果，用专业的</w:t>
      </w:r>
      <w:r w:rsidR="00FC331F">
        <w:rPr>
          <w:rFonts w:hint="eastAsia"/>
        </w:rPr>
        <w:t>GIS</w:t>
      </w:r>
      <w:r w:rsidR="00FC331F">
        <w:rPr>
          <w:rFonts w:hint="eastAsia"/>
        </w:rPr>
        <w:t>系统建模工具软件，用不同方法对数据仿真建模，对个方法的结果的均方差比较，</w:t>
      </w:r>
      <w:r w:rsidR="007A2AB0">
        <w:rPr>
          <w:rFonts w:hint="eastAsia"/>
        </w:rPr>
        <w:t>将不同的差值误差进行定性和定量的分析，得到最后的结果</w:t>
      </w:r>
      <w:r w:rsidR="00F91242">
        <w:rPr>
          <w:rFonts w:hint="eastAsia"/>
        </w:rPr>
        <w:t>。</w:t>
      </w:r>
    </w:p>
    <w:p w14:paraId="031F0805" w14:textId="530E379A" w:rsidR="00197EF3" w:rsidRDefault="00F91242" w:rsidP="00197EF3">
      <w:r>
        <w:t>第六章</w:t>
      </w:r>
      <w:r>
        <w:rPr>
          <w:rFonts w:hint="eastAsia"/>
        </w:rPr>
        <w:t>：</w:t>
      </w:r>
      <w:r>
        <w:t>本文的总结和展望</w:t>
      </w:r>
      <w:r>
        <w:rPr>
          <w:rFonts w:hint="eastAsia"/>
        </w:rPr>
        <w:t>。</w:t>
      </w:r>
    </w:p>
    <w:p w14:paraId="2A712E69" w14:textId="5D1A9C49" w:rsidR="00F91242" w:rsidRDefault="00197EF3" w:rsidP="00197EF3">
      <w:pPr>
        <w:spacing w:line="240" w:lineRule="auto"/>
        <w:ind w:firstLineChars="0" w:firstLine="0"/>
        <w:jc w:val="left"/>
      </w:pPr>
      <w:r>
        <w:br w:type="page"/>
      </w:r>
    </w:p>
    <w:p w14:paraId="1770FD3E" w14:textId="0CAD5BD9" w:rsidR="005B7523" w:rsidRPr="00581022" w:rsidRDefault="00197EF3" w:rsidP="001E11C6">
      <w:pPr>
        <w:pStyle w:val="2"/>
        <w:jc w:val="both"/>
      </w:pPr>
      <w:bookmarkStart w:id="35" w:name="_Toc509700922"/>
      <w:bookmarkStart w:id="36" w:name="_Toc509918940"/>
      <w:r>
        <w:rPr>
          <w:rFonts w:hint="eastAsia"/>
        </w:rPr>
        <w:lastRenderedPageBreak/>
        <w:t>第</w:t>
      </w:r>
      <w:r>
        <w:rPr>
          <w:rFonts w:hint="eastAsia"/>
        </w:rPr>
        <w:t>2</w:t>
      </w:r>
      <w:r w:rsidR="005B7523" w:rsidRPr="00581022">
        <w:rPr>
          <w:rFonts w:hint="eastAsia"/>
        </w:rPr>
        <w:t>章</w:t>
      </w:r>
      <w:r w:rsidR="005B7523" w:rsidRPr="00581022">
        <w:rPr>
          <w:rFonts w:hint="eastAsia"/>
        </w:rPr>
        <w:t xml:space="preserve"> </w:t>
      </w:r>
      <w:r w:rsidR="000F7EFA" w:rsidRPr="00581022">
        <w:t>LoRaWAN</w:t>
      </w:r>
      <w:r w:rsidR="005B7523" w:rsidRPr="00581022">
        <w:rPr>
          <w:rFonts w:hint="eastAsia"/>
        </w:rPr>
        <w:t>无线通信框架设计</w:t>
      </w:r>
      <w:bookmarkEnd w:id="35"/>
      <w:bookmarkEnd w:id="36"/>
    </w:p>
    <w:p w14:paraId="64AFE3C6" w14:textId="2D7AB817" w:rsidR="005B7523" w:rsidRDefault="003342F3" w:rsidP="00197EF3">
      <w:pPr>
        <w:pStyle w:val="3"/>
      </w:pPr>
      <w:bookmarkStart w:id="37" w:name="_Toc509700923"/>
      <w:bookmarkStart w:id="38" w:name="_Toc509918941"/>
      <w:r>
        <w:t xml:space="preserve">2.1 </w:t>
      </w:r>
      <w:r w:rsidR="008D2C51">
        <w:t>LoRa</w:t>
      </w:r>
      <w:r w:rsidR="005B7523">
        <w:t>技术概述</w:t>
      </w:r>
      <w:bookmarkEnd w:id="37"/>
      <w:bookmarkEnd w:id="38"/>
    </w:p>
    <w:p w14:paraId="0BC393AC" w14:textId="77777777" w:rsidR="0088151B" w:rsidRPr="0088151B" w:rsidRDefault="0088151B" w:rsidP="0088151B">
      <w:r w:rsidRPr="0088151B">
        <w:t>LoRa(Long Range)</w:t>
      </w:r>
      <w:r w:rsidRPr="0088151B">
        <w:rPr>
          <w:rFonts w:hint="eastAsia"/>
        </w:rPr>
        <w:t>是低功耗</w:t>
      </w:r>
      <w:r w:rsidRPr="0088151B">
        <w:t>广域网</w:t>
      </w:r>
      <w:r w:rsidRPr="0088151B">
        <w:rPr>
          <w:rFonts w:hint="eastAsia"/>
        </w:rPr>
        <w:t>LPWAN</w:t>
      </w:r>
      <w:r w:rsidRPr="0088151B">
        <w:t>（</w:t>
      </w:r>
      <w:r w:rsidRPr="0088151B">
        <w:rPr>
          <w:rFonts w:hint="eastAsia"/>
        </w:rPr>
        <w:t>L</w:t>
      </w:r>
      <w:r w:rsidRPr="0088151B">
        <w:t>ow Power Wide Area Network</w:t>
      </w:r>
      <w:r w:rsidRPr="0088151B">
        <w:rPr>
          <w:rFonts w:hint="eastAsia"/>
        </w:rPr>
        <w:t>）通信技术</w:t>
      </w:r>
      <w:r w:rsidRPr="0088151B">
        <w:t>中的一种，</w:t>
      </w:r>
      <w:r w:rsidRPr="0088151B">
        <w:rPr>
          <w:rFonts w:hint="eastAsia"/>
        </w:rPr>
        <w:t>在</w:t>
      </w:r>
      <w:r w:rsidRPr="0088151B">
        <w:t>LPWAN</w:t>
      </w:r>
      <w:r w:rsidRPr="0088151B">
        <w:t>技术</w:t>
      </w:r>
      <w:r w:rsidRPr="0088151B">
        <w:rPr>
          <w:rFonts w:hint="eastAsia"/>
        </w:rPr>
        <w:t>之前</w:t>
      </w:r>
      <w:r w:rsidRPr="0088151B">
        <w:t>的</w:t>
      </w:r>
      <w:r w:rsidRPr="0088151B">
        <w:rPr>
          <w:rFonts w:hint="eastAsia"/>
        </w:rPr>
        <w:t>无线</w:t>
      </w:r>
      <w:r w:rsidRPr="0088151B">
        <w:t>传输方式</w:t>
      </w:r>
      <w:r w:rsidRPr="0088151B">
        <w:rPr>
          <w:rFonts w:hint="eastAsia"/>
        </w:rPr>
        <w:t>，只能在远距离和低功耗两者</w:t>
      </w:r>
      <w:r w:rsidRPr="0088151B">
        <w:t>取</w:t>
      </w:r>
      <w:proofErr w:type="gramStart"/>
      <w:r w:rsidRPr="0088151B">
        <w:rPr>
          <w:rFonts w:hint="eastAsia"/>
        </w:rPr>
        <w:t>一</w:t>
      </w:r>
      <w:proofErr w:type="gramEnd"/>
      <w:r w:rsidRPr="0088151B">
        <w:rPr>
          <w:rFonts w:hint="eastAsia"/>
        </w:rPr>
        <w:t>。当</w:t>
      </w:r>
      <w:r w:rsidRPr="0088151B">
        <w:t>采用</w:t>
      </w:r>
      <w:r w:rsidRPr="0088151B">
        <w:rPr>
          <w:rFonts w:hint="eastAsia"/>
        </w:rPr>
        <w:t>LPWAN</w:t>
      </w:r>
      <w:r w:rsidRPr="0088151B">
        <w:rPr>
          <w:rFonts w:hint="eastAsia"/>
        </w:rPr>
        <w:t>技术</w:t>
      </w:r>
      <w:r w:rsidRPr="0088151B">
        <w:t>之后</w:t>
      </w:r>
      <w:r w:rsidRPr="0088151B">
        <w:rPr>
          <w:rFonts w:hint="eastAsia"/>
        </w:rPr>
        <w:t>，</w:t>
      </w:r>
      <w:r w:rsidRPr="0088151B">
        <w:t>设计人员可以做到两者</w:t>
      </w:r>
      <w:r w:rsidRPr="0088151B">
        <w:rPr>
          <w:rFonts w:hint="eastAsia"/>
        </w:rPr>
        <w:t>兼顾</w:t>
      </w:r>
      <w:r w:rsidRPr="0088151B">
        <w:t>，</w:t>
      </w:r>
      <w:r w:rsidRPr="0088151B">
        <w:rPr>
          <w:rFonts w:hint="eastAsia"/>
        </w:rPr>
        <w:t>最大程度</w:t>
      </w:r>
      <w:r w:rsidRPr="0088151B">
        <w:t>的</w:t>
      </w:r>
      <w:r w:rsidRPr="0088151B">
        <w:rPr>
          <w:rFonts w:hint="eastAsia"/>
        </w:rPr>
        <w:t>做到</w:t>
      </w:r>
      <w:r w:rsidRPr="0088151B">
        <w:t>了</w:t>
      </w:r>
      <w:r w:rsidRPr="0088151B">
        <w:rPr>
          <w:rFonts w:hint="eastAsia"/>
        </w:rPr>
        <w:t>既</w:t>
      </w:r>
      <w:r w:rsidRPr="0088151B">
        <w:t>能实现</w:t>
      </w:r>
      <w:r w:rsidRPr="0088151B">
        <w:rPr>
          <w:rFonts w:hint="eastAsia"/>
        </w:rPr>
        <w:t>更长</w:t>
      </w:r>
      <w:r w:rsidRPr="0088151B">
        <w:t>的传输距离，</w:t>
      </w:r>
      <w:r w:rsidRPr="0088151B">
        <w:rPr>
          <w:rFonts w:hint="eastAsia"/>
        </w:rPr>
        <w:t>同时</w:t>
      </w:r>
      <w:r w:rsidRPr="0088151B">
        <w:t>考虑</w:t>
      </w:r>
      <w:r w:rsidRPr="0088151B">
        <w:rPr>
          <w:rFonts w:hint="eastAsia"/>
        </w:rPr>
        <w:t>更低</w:t>
      </w:r>
      <w:r w:rsidRPr="0088151B">
        <w:t>的功耗</w:t>
      </w:r>
      <w:r w:rsidRPr="0088151B">
        <w:rPr>
          <w:rFonts w:hint="eastAsia"/>
        </w:rPr>
        <w:t>，</w:t>
      </w:r>
      <w:r w:rsidRPr="0088151B">
        <w:t>大大减少了</w:t>
      </w:r>
      <w:r w:rsidRPr="0088151B">
        <w:rPr>
          <w:rFonts w:hint="eastAsia"/>
        </w:rPr>
        <w:t>无线</w:t>
      </w:r>
      <w:r w:rsidRPr="0088151B">
        <w:t>传输中中继器的成本</w:t>
      </w:r>
      <w:r w:rsidRPr="0088151B">
        <w:rPr>
          <w:rFonts w:hint="eastAsia"/>
        </w:rPr>
        <w:t>。而</w:t>
      </w:r>
      <w:r w:rsidRPr="0088151B">
        <w:t>LoRa</w:t>
      </w:r>
      <w:r w:rsidRPr="0088151B">
        <w:t>因其长</w:t>
      </w:r>
      <w:r w:rsidRPr="0088151B">
        <w:rPr>
          <w:rFonts w:hint="eastAsia"/>
        </w:rPr>
        <w:t>跨距、</w:t>
      </w:r>
      <w:r w:rsidRPr="0088151B">
        <w:t>低</w:t>
      </w:r>
      <w:r w:rsidRPr="0088151B">
        <w:rPr>
          <w:rFonts w:hint="eastAsia"/>
        </w:rPr>
        <w:t>耗能</w:t>
      </w:r>
      <w:r w:rsidRPr="0088151B">
        <w:t>的特点成为了</w:t>
      </w:r>
      <w:r w:rsidRPr="0088151B">
        <w:rPr>
          <w:rFonts w:hint="eastAsia"/>
        </w:rPr>
        <w:t>在</w:t>
      </w:r>
      <w:r w:rsidRPr="0088151B">
        <w:t>全球建立物联网</w:t>
      </w:r>
      <w:r w:rsidRPr="0088151B">
        <w:rPr>
          <w:rFonts w:hint="eastAsia"/>
        </w:rPr>
        <w:t>网络</w:t>
      </w:r>
      <w:r w:rsidRPr="0088151B">
        <w:t>的主流</w:t>
      </w:r>
      <w:r w:rsidRPr="0088151B">
        <w:rPr>
          <w:rFonts w:hint="eastAsia"/>
        </w:rPr>
        <w:t>选择</w:t>
      </w:r>
      <w:r w:rsidRPr="0088151B">
        <w:t>。</w:t>
      </w:r>
      <w:r w:rsidRPr="0088151B">
        <w:t>LoRaWAN</w:t>
      </w:r>
      <w:r w:rsidRPr="0088151B">
        <w:rPr>
          <w:rFonts w:hint="eastAsia"/>
        </w:rPr>
        <w:t>是一种通信协议和系统结构，是在</w:t>
      </w:r>
      <w:r w:rsidRPr="0088151B">
        <w:t>LoRa</w:t>
      </w:r>
      <w:r w:rsidRPr="0088151B">
        <w:rPr>
          <w:rFonts w:hint="eastAsia"/>
        </w:rPr>
        <w:t>的基础上为远间距通讯网络而构造的。</w:t>
      </w:r>
      <w:r w:rsidRPr="0088151B">
        <w:t>LoRaWAN</w:t>
      </w:r>
      <w:r w:rsidRPr="0088151B">
        <w:rPr>
          <w:rFonts w:hint="eastAsia"/>
        </w:rPr>
        <w:t>在通信协议和系统架构的构造上，充分考虑了终端能耗，系统存储体积，防信息泄露和网络应用多样性等几个因素。</w:t>
      </w:r>
    </w:p>
    <w:p w14:paraId="6904E18F" w14:textId="77777777" w:rsidR="0088151B" w:rsidRPr="0088151B" w:rsidRDefault="0088151B" w:rsidP="0088151B">
      <w:r w:rsidRPr="0088151B">
        <w:t>LoRa</w:t>
      </w:r>
      <w:r w:rsidRPr="0088151B">
        <w:rPr>
          <w:rFonts w:hint="eastAsia"/>
        </w:rPr>
        <w:t>其实就是一种无线电扩频方式，它的目的是为了实现长距离无线通信中的物理层，在为了追求低功耗同时达到长距离的方案中，使用物理层频移键控（</w:t>
      </w:r>
      <w:r w:rsidRPr="0088151B">
        <w:rPr>
          <w:rFonts w:hint="eastAsia"/>
        </w:rPr>
        <w:t>FSK</w:t>
      </w:r>
      <w:r w:rsidRPr="0088151B">
        <w:rPr>
          <w:rFonts w:hint="eastAsia"/>
        </w:rPr>
        <w:t>）技术是最常见的方案。同时，</w:t>
      </w:r>
      <w:r w:rsidRPr="0088151B">
        <w:rPr>
          <w:rFonts w:hint="eastAsia"/>
        </w:rPr>
        <w:t>LoRa</w:t>
      </w:r>
      <w:r w:rsidRPr="0088151B">
        <w:rPr>
          <w:rFonts w:hint="eastAsia"/>
        </w:rPr>
        <w:t>也采用了移频键控调制，用来满足低功耗的要求，在这基础上添加了线性</w:t>
      </w:r>
      <w:r w:rsidRPr="0088151B">
        <w:rPr>
          <w:rFonts w:hint="eastAsia"/>
        </w:rPr>
        <w:t>Chirp</w:t>
      </w:r>
      <w:r w:rsidRPr="0088151B">
        <w:rPr>
          <w:rFonts w:hint="eastAsia"/>
        </w:rPr>
        <w:t>扩频调制，此技术是</w:t>
      </w:r>
      <w:r w:rsidRPr="0088151B">
        <w:rPr>
          <w:rFonts w:hint="eastAsia"/>
        </w:rPr>
        <w:t>LoRa</w:t>
      </w:r>
      <w:r w:rsidRPr="0088151B">
        <w:rPr>
          <w:rFonts w:hint="eastAsia"/>
        </w:rPr>
        <w:t>远距离传输的关键。</w:t>
      </w:r>
      <w:r w:rsidRPr="0088151B">
        <w:rPr>
          <w:rFonts w:hint="eastAsia"/>
        </w:rPr>
        <w:t>Chirp</w:t>
      </w:r>
      <w:r w:rsidRPr="0088151B">
        <w:rPr>
          <w:rFonts w:hint="eastAsia"/>
        </w:rPr>
        <w:t>扩频调制在此之前在军事上被广泛的使用，长期的服役说明其稳定性毋庸置疑，在用在商用的方案中，</w:t>
      </w:r>
      <w:r w:rsidRPr="0088151B">
        <w:rPr>
          <w:rFonts w:hint="eastAsia"/>
        </w:rPr>
        <w:t>LoRa</w:t>
      </w:r>
      <w:r w:rsidRPr="0088151B">
        <w:rPr>
          <w:rFonts w:hint="eastAsia"/>
        </w:rPr>
        <w:t>是独此一家。</w:t>
      </w:r>
    </w:p>
    <w:p w14:paraId="14A82294" w14:textId="77777777" w:rsidR="003342F3" w:rsidRDefault="00156691" w:rsidP="00197EF3">
      <w:pPr>
        <w:pStyle w:val="4"/>
      </w:pPr>
      <w:r>
        <w:rPr>
          <w:rFonts w:hint="eastAsia"/>
        </w:rPr>
        <w:t>2.1.1</w:t>
      </w:r>
      <w:r w:rsidR="003342F3">
        <w:rPr>
          <w:rFonts w:hint="eastAsia"/>
        </w:rPr>
        <w:t xml:space="preserve"> </w:t>
      </w:r>
      <w:r w:rsidR="003342F3">
        <w:rPr>
          <w:rFonts w:hint="eastAsia"/>
        </w:rPr>
        <w:t>无线技术简介</w:t>
      </w:r>
    </w:p>
    <w:p w14:paraId="7CFC46DC" w14:textId="77777777" w:rsidR="0088151B" w:rsidRDefault="0088151B" w:rsidP="0088151B">
      <w:r w:rsidRPr="001934F7">
        <w:rPr>
          <w:rFonts w:hint="eastAsia"/>
        </w:rPr>
        <w:t>无线技术被越来越多</w:t>
      </w:r>
      <w:r w:rsidRPr="00E720A7">
        <w:rPr>
          <w:rFonts w:hint="eastAsia"/>
        </w:rPr>
        <w:t>的企业应用于</w:t>
      </w:r>
      <w:r w:rsidRPr="001934F7">
        <w:rPr>
          <w:rFonts w:hint="eastAsia"/>
        </w:rPr>
        <w:t>工业</w:t>
      </w:r>
      <w:r w:rsidRPr="00E720A7">
        <w:rPr>
          <w:rFonts w:hint="eastAsia"/>
        </w:rPr>
        <w:t>与</w:t>
      </w:r>
      <w:r w:rsidRPr="001934F7">
        <w:rPr>
          <w:rFonts w:hint="eastAsia"/>
        </w:rPr>
        <w:t>民</w:t>
      </w:r>
      <w:r w:rsidRPr="00E720A7">
        <w:rPr>
          <w:rFonts w:hint="eastAsia"/>
        </w:rPr>
        <w:t>用</w:t>
      </w:r>
      <w:r w:rsidRPr="001934F7">
        <w:rPr>
          <w:rFonts w:hint="eastAsia"/>
        </w:rPr>
        <w:t>，如今几乎所有的电子设备都同时采用</w:t>
      </w:r>
      <w:r w:rsidRPr="00E720A7">
        <w:rPr>
          <w:rFonts w:hint="eastAsia"/>
        </w:rPr>
        <w:t>多种</w:t>
      </w:r>
      <w:r w:rsidRPr="001934F7">
        <w:rPr>
          <w:rFonts w:hint="eastAsia"/>
        </w:rPr>
        <w:t>无线技术。目前为止，全球范围内涌现了大量的无线技术，而其中的佼佼者主要有</w:t>
      </w:r>
      <w:r w:rsidRPr="001934F7">
        <w:t>LoRa</w:t>
      </w:r>
      <w:r w:rsidRPr="001934F7">
        <w:rPr>
          <w:rFonts w:hint="eastAsia"/>
        </w:rPr>
        <w:t>、</w:t>
      </w:r>
      <w:r w:rsidRPr="001934F7">
        <w:t>Zigbee</w:t>
      </w:r>
      <w:r w:rsidRPr="001934F7">
        <w:rPr>
          <w:vertAlign w:val="superscript"/>
        </w:rPr>
        <w:t>[9]</w:t>
      </w:r>
      <w:r w:rsidRPr="001934F7">
        <w:t>Bluetooth</w:t>
      </w:r>
      <w:r w:rsidRPr="001934F7">
        <w:rPr>
          <w:rFonts w:hint="eastAsia"/>
        </w:rPr>
        <w:t>、</w:t>
      </w:r>
      <w:r w:rsidRPr="001934F7">
        <w:t>WiFi</w:t>
      </w:r>
      <w:r w:rsidRPr="001934F7">
        <w:rPr>
          <w:rFonts w:hint="eastAsia"/>
        </w:rPr>
        <w:t>、</w:t>
      </w:r>
      <w:r w:rsidRPr="001934F7">
        <w:t>GSM</w:t>
      </w:r>
      <w:r w:rsidRPr="001934F7">
        <w:rPr>
          <w:rFonts w:hint="eastAsia"/>
        </w:rPr>
        <w:t>等。它们有着不同的特点，同时也都有自己</w:t>
      </w:r>
      <w:r w:rsidRPr="00E720A7">
        <w:rPr>
          <w:rFonts w:hint="eastAsia"/>
        </w:rPr>
        <w:t>适合</w:t>
      </w:r>
      <w:r w:rsidRPr="001934F7">
        <w:rPr>
          <w:rFonts w:hint="eastAsia"/>
        </w:rPr>
        <w:t>的应用场景</w:t>
      </w:r>
      <w:r w:rsidRPr="001934F7">
        <w:rPr>
          <w:vertAlign w:val="superscript"/>
        </w:rPr>
        <w:t>[10]</w:t>
      </w:r>
      <w:r w:rsidRPr="001934F7">
        <w:rPr>
          <w:rFonts w:hint="eastAsia"/>
        </w:rPr>
        <w:t>。</w:t>
      </w:r>
    </w:p>
    <w:p w14:paraId="076A017B" w14:textId="381BF6A7" w:rsidR="00986C28" w:rsidRPr="009E42F7" w:rsidRDefault="00986C28" w:rsidP="009E42F7">
      <w:pPr>
        <w:pStyle w:val="af1"/>
      </w:pPr>
      <w:r w:rsidRPr="009E42F7">
        <w:t>表</w:t>
      </w:r>
      <w:r w:rsidR="00033200" w:rsidRPr="009E42F7">
        <w:t>2</w:t>
      </w:r>
      <w:r w:rsidRPr="009E42F7">
        <w:rPr>
          <w:rFonts w:hint="eastAsia"/>
        </w:rPr>
        <w:t>-</w:t>
      </w:r>
      <w:r w:rsidRPr="009E42F7">
        <w:t xml:space="preserve">1 </w:t>
      </w:r>
      <w:r w:rsidRPr="009E42F7">
        <w:t>各无线技术特点</w:t>
      </w:r>
    </w:p>
    <w:tbl>
      <w:tblPr>
        <w:tblStyle w:val="a5"/>
        <w:tblW w:w="0" w:type="auto"/>
        <w:tblLayout w:type="fixed"/>
        <w:tblLook w:val="04A0" w:firstRow="1" w:lastRow="0" w:firstColumn="1" w:lastColumn="0" w:noHBand="0" w:noVBand="1"/>
      </w:tblPr>
      <w:tblGrid>
        <w:gridCol w:w="1560"/>
        <w:gridCol w:w="1417"/>
        <w:gridCol w:w="1549"/>
        <w:gridCol w:w="1570"/>
        <w:gridCol w:w="1559"/>
        <w:gridCol w:w="1376"/>
      </w:tblGrid>
      <w:tr w:rsidR="009B0D4B" w:rsidRPr="00F75751" w14:paraId="336E1693" w14:textId="77777777" w:rsidTr="00F75751">
        <w:tc>
          <w:tcPr>
            <w:tcW w:w="1560" w:type="dxa"/>
            <w:tcBorders>
              <w:left w:val="nil"/>
              <w:bottom w:val="single" w:sz="4" w:space="0" w:color="auto"/>
            </w:tcBorders>
            <w:vAlign w:val="center"/>
          </w:tcPr>
          <w:p w14:paraId="5CDCB8D4" w14:textId="77777777" w:rsidR="009B0D4B" w:rsidRPr="00F75751" w:rsidRDefault="0092168B" w:rsidP="00F75751">
            <w:pPr>
              <w:ind w:firstLineChars="0" w:firstLine="0"/>
              <w:jc w:val="center"/>
              <w:rPr>
                <w:rFonts w:eastAsia="宋体"/>
                <w:sz w:val="21"/>
                <w:szCs w:val="21"/>
              </w:rPr>
            </w:pPr>
            <w:r w:rsidRPr="00F75751">
              <w:rPr>
                <w:rFonts w:eastAsia="宋体" w:hint="eastAsia"/>
                <w:sz w:val="21"/>
                <w:szCs w:val="21"/>
              </w:rPr>
              <w:t>无线技术</w:t>
            </w:r>
          </w:p>
        </w:tc>
        <w:tc>
          <w:tcPr>
            <w:tcW w:w="1417" w:type="dxa"/>
            <w:vAlign w:val="center"/>
          </w:tcPr>
          <w:p w14:paraId="1AAB9308" w14:textId="3F318448" w:rsidR="009B0D4B" w:rsidRPr="00F75751" w:rsidRDefault="008D2C51" w:rsidP="00F75751">
            <w:pPr>
              <w:ind w:firstLineChars="0" w:firstLine="0"/>
              <w:jc w:val="center"/>
              <w:rPr>
                <w:rFonts w:eastAsia="宋体"/>
                <w:sz w:val="21"/>
                <w:szCs w:val="21"/>
              </w:rPr>
            </w:pPr>
            <w:r w:rsidRPr="00F75751">
              <w:rPr>
                <w:rFonts w:eastAsia="宋体"/>
                <w:sz w:val="21"/>
                <w:szCs w:val="21"/>
              </w:rPr>
              <w:t>LoRa</w:t>
            </w:r>
          </w:p>
        </w:tc>
        <w:tc>
          <w:tcPr>
            <w:tcW w:w="1549" w:type="dxa"/>
            <w:vAlign w:val="center"/>
          </w:tcPr>
          <w:p w14:paraId="4334509B" w14:textId="77777777" w:rsidR="009B0D4B" w:rsidRPr="00F75751" w:rsidRDefault="009B0D4B" w:rsidP="00F75751">
            <w:pPr>
              <w:ind w:firstLine="420"/>
              <w:rPr>
                <w:rFonts w:eastAsia="宋体"/>
                <w:sz w:val="21"/>
                <w:szCs w:val="21"/>
              </w:rPr>
            </w:pPr>
            <w:r w:rsidRPr="00F75751">
              <w:rPr>
                <w:rFonts w:eastAsia="宋体" w:hint="eastAsia"/>
                <w:sz w:val="21"/>
                <w:szCs w:val="21"/>
              </w:rPr>
              <w:t>Zigbee</w:t>
            </w:r>
          </w:p>
        </w:tc>
        <w:tc>
          <w:tcPr>
            <w:tcW w:w="1570" w:type="dxa"/>
            <w:vAlign w:val="center"/>
          </w:tcPr>
          <w:p w14:paraId="490514B6"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Blue</w:t>
            </w:r>
            <w:r w:rsidRPr="00F75751">
              <w:rPr>
                <w:rFonts w:eastAsia="宋体"/>
                <w:sz w:val="21"/>
                <w:szCs w:val="21"/>
              </w:rPr>
              <w:t>tooth</w:t>
            </w:r>
          </w:p>
        </w:tc>
        <w:tc>
          <w:tcPr>
            <w:tcW w:w="1559" w:type="dxa"/>
            <w:vAlign w:val="center"/>
          </w:tcPr>
          <w:p w14:paraId="62F8721E" w14:textId="77777777" w:rsidR="009B0D4B" w:rsidRPr="00F75751" w:rsidRDefault="009B0D4B" w:rsidP="00F75751">
            <w:pPr>
              <w:ind w:firstLine="420"/>
              <w:rPr>
                <w:rFonts w:eastAsia="宋体"/>
                <w:sz w:val="21"/>
                <w:szCs w:val="21"/>
              </w:rPr>
            </w:pPr>
            <w:r w:rsidRPr="00F75751">
              <w:rPr>
                <w:rFonts w:eastAsia="宋体" w:hint="eastAsia"/>
                <w:sz w:val="21"/>
                <w:szCs w:val="21"/>
              </w:rPr>
              <w:t>WiFi</w:t>
            </w:r>
          </w:p>
        </w:tc>
        <w:tc>
          <w:tcPr>
            <w:tcW w:w="1376" w:type="dxa"/>
            <w:tcBorders>
              <w:bottom w:val="single" w:sz="4" w:space="0" w:color="auto"/>
              <w:right w:val="nil"/>
            </w:tcBorders>
            <w:vAlign w:val="center"/>
          </w:tcPr>
          <w:p w14:paraId="703EC73B" w14:textId="77777777" w:rsidR="009B0D4B" w:rsidRPr="00F75751" w:rsidRDefault="009B0D4B" w:rsidP="00F75751">
            <w:pPr>
              <w:ind w:firstLine="420"/>
              <w:rPr>
                <w:rFonts w:eastAsia="宋体"/>
                <w:sz w:val="21"/>
                <w:szCs w:val="21"/>
              </w:rPr>
            </w:pPr>
            <w:r w:rsidRPr="00F75751">
              <w:rPr>
                <w:rFonts w:eastAsia="宋体" w:hint="eastAsia"/>
                <w:sz w:val="21"/>
                <w:szCs w:val="21"/>
              </w:rPr>
              <w:t>GSM</w:t>
            </w:r>
          </w:p>
        </w:tc>
      </w:tr>
      <w:tr w:rsidR="009B0D4B" w:rsidRPr="00F75751" w14:paraId="3C771177" w14:textId="77777777" w:rsidTr="00F75751">
        <w:tc>
          <w:tcPr>
            <w:tcW w:w="1560" w:type="dxa"/>
            <w:tcBorders>
              <w:left w:val="nil"/>
            </w:tcBorders>
            <w:vAlign w:val="center"/>
          </w:tcPr>
          <w:p w14:paraId="2164CDDC"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主要应用</w:t>
            </w:r>
          </w:p>
        </w:tc>
        <w:tc>
          <w:tcPr>
            <w:tcW w:w="1417" w:type="dxa"/>
            <w:vAlign w:val="center"/>
          </w:tcPr>
          <w:p w14:paraId="333A3D33"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数据传输与控制</w:t>
            </w:r>
          </w:p>
        </w:tc>
        <w:tc>
          <w:tcPr>
            <w:tcW w:w="1549" w:type="dxa"/>
            <w:vAlign w:val="center"/>
          </w:tcPr>
          <w:p w14:paraId="5C4AA3EB"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数据传输与控制</w:t>
            </w:r>
          </w:p>
        </w:tc>
        <w:tc>
          <w:tcPr>
            <w:tcW w:w="1570" w:type="dxa"/>
            <w:vAlign w:val="center"/>
          </w:tcPr>
          <w:p w14:paraId="367F58C5"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数据和较大文件传输</w:t>
            </w:r>
          </w:p>
        </w:tc>
        <w:tc>
          <w:tcPr>
            <w:tcW w:w="1559" w:type="dxa"/>
            <w:vAlign w:val="center"/>
          </w:tcPr>
          <w:p w14:paraId="4E7D54B5"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网站、邮件、视频</w:t>
            </w:r>
            <w:r w:rsidR="0092168B" w:rsidRPr="00F75751">
              <w:rPr>
                <w:rFonts w:eastAsia="宋体" w:hint="eastAsia"/>
                <w:sz w:val="21"/>
                <w:szCs w:val="21"/>
              </w:rPr>
              <w:t>等</w:t>
            </w:r>
          </w:p>
        </w:tc>
        <w:tc>
          <w:tcPr>
            <w:tcW w:w="1376" w:type="dxa"/>
            <w:tcBorders>
              <w:right w:val="nil"/>
            </w:tcBorders>
            <w:vAlign w:val="center"/>
          </w:tcPr>
          <w:p w14:paraId="3927871C" w14:textId="77777777" w:rsidR="009B0D4B" w:rsidRPr="00F75751" w:rsidRDefault="009B0D4B" w:rsidP="00F75751">
            <w:pPr>
              <w:ind w:firstLineChars="0" w:firstLine="0"/>
              <w:jc w:val="center"/>
              <w:rPr>
                <w:rFonts w:eastAsia="宋体"/>
                <w:sz w:val="21"/>
                <w:szCs w:val="21"/>
              </w:rPr>
            </w:pPr>
            <w:r w:rsidRPr="00F75751">
              <w:rPr>
                <w:rFonts w:eastAsia="宋体" w:hint="eastAsia"/>
                <w:sz w:val="21"/>
                <w:szCs w:val="21"/>
              </w:rPr>
              <w:t>移动通信服务</w:t>
            </w:r>
          </w:p>
        </w:tc>
      </w:tr>
      <w:tr w:rsidR="009B0D4B" w:rsidRPr="00F75751" w14:paraId="76C63DF5" w14:textId="77777777" w:rsidTr="00F75751">
        <w:tc>
          <w:tcPr>
            <w:tcW w:w="1560" w:type="dxa"/>
            <w:tcBorders>
              <w:left w:val="nil"/>
            </w:tcBorders>
            <w:vAlign w:val="center"/>
          </w:tcPr>
          <w:p w14:paraId="3EE5E955" w14:textId="77777777" w:rsidR="009B0D4B" w:rsidRPr="00F75751" w:rsidRDefault="0092168B" w:rsidP="00F75751">
            <w:pPr>
              <w:ind w:firstLineChars="0" w:firstLine="0"/>
              <w:jc w:val="center"/>
              <w:rPr>
                <w:rFonts w:eastAsia="宋体"/>
                <w:sz w:val="21"/>
                <w:szCs w:val="21"/>
              </w:rPr>
            </w:pPr>
            <w:r w:rsidRPr="00F75751">
              <w:rPr>
                <w:rFonts w:eastAsia="宋体" w:hint="eastAsia"/>
                <w:sz w:val="21"/>
                <w:szCs w:val="21"/>
              </w:rPr>
              <w:t>频点（</w:t>
            </w:r>
            <w:r w:rsidRPr="00F75751">
              <w:rPr>
                <w:rFonts w:eastAsia="宋体" w:hint="eastAsia"/>
                <w:sz w:val="21"/>
                <w:szCs w:val="21"/>
              </w:rPr>
              <w:t>HZ</w:t>
            </w:r>
            <w:r w:rsidRPr="00F75751">
              <w:rPr>
                <w:rFonts w:eastAsia="宋体" w:hint="eastAsia"/>
                <w:sz w:val="21"/>
                <w:szCs w:val="21"/>
              </w:rPr>
              <w:t>）</w:t>
            </w:r>
          </w:p>
        </w:tc>
        <w:tc>
          <w:tcPr>
            <w:tcW w:w="1417" w:type="dxa"/>
            <w:vAlign w:val="center"/>
          </w:tcPr>
          <w:p w14:paraId="15353953" w14:textId="77777777" w:rsidR="009B0D4B" w:rsidRPr="00F75751" w:rsidRDefault="0092168B" w:rsidP="00F75751">
            <w:pPr>
              <w:ind w:firstLineChars="0" w:firstLine="0"/>
              <w:jc w:val="center"/>
              <w:rPr>
                <w:rFonts w:eastAsia="宋体"/>
                <w:sz w:val="21"/>
                <w:szCs w:val="21"/>
              </w:rPr>
            </w:pPr>
            <w:r w:rsidRPr="00F75751">
              <w:rPr>
                <w:rFonts w:eastAsia="宋体"/>
                <w:sz w:val="21"/>
                <w:szCs w:val="21"/>
              </w:rPr>
              <w:t>470</w:t>
            </w:r>
            <w:r w:rsidR="000704E3" w:rsidRPr="00F75751">
              <w:rPr>
                <w:rFonts w:eastAsia="宋体"/>
                <w:sz w:val="21"/>
                <w:szCs w:val="21"/>
              </w:rPr>
              <w:t>M~</w:t>
            </w:r>
            <w:r w:rsidRPr="00F75751">
              <w:rPr>
                <w:rFonts w:eastAsia="宋体"/>
                <w:sz w:val="21"/>
                <w:szCs w:val="21"/>
              </w:rPr>
              <w:t>510MHZ</w:t>
            </w:r>
            <w:r w:rsidR="000704E3" w:rsidRPr="00F75751">
              <w:rPr>
                <w:rFonts w:eastAsia="宋体" w:hint="eastAsia"/>
                <w:sz w:val="21"/>
                <w:szCs w:val="21"/>
              </w:rPr>
              <w:t>（中国）</w:t>
            </w:r>
          </w:p>
        </w:tc>
        <w:tc>
          <w:tcPr>
            <w:tcW w:w="1549" w:type="dxa"/>
            <w:vAlign w:val="center"/>
          </w:tcPr>
          <w:p w14:paraId="27320BD8" w14:textId="5256DA2E" w:rsidR="009B0D4B" w:rsidRPr="00F75751" w:rsidRDefault="00F75751" w:rsidP="00F75751">
            <w:pPr>
              <w:ind w:firstLineChars="0" w:firstLine="0"/>
              <w:jc w:val="center"/>
              <w:rPr>
                <w:rFonts w:eastAsia="宋体"/>
                <w:sz w:val="21"/>
                <w:szCs w:val="21"/>
              </w:rPr>
            </w:pPr>
            <w:r>
              <w:rPr>
                <w:rFonts w:eastAsia="宋体"/>
                <w:sz w:val="21"/>
                <w:szCs w:val="21"/>
              </w:rPr>
              <w:t>2.4G/868M</w:t>
            </w:r>
            <w:r w:rsidR="000704E3" w:rsidRPr="00F75751">
              <w:rPr>
                <w:rFonts w:eastAsia="宋体"/>
                <w:sz w:val="21"/>
                <w:szCs w:val="21"/>
              </w:rPr>
              <w:t>915MHz</w:t>
            </w:r>
          </w:p>
        </w:tc>
        <w:tc>
          <w:tcPr>
            <w:tcW w:w="1570" w:type="dxa"/>
            <w:vAlign w:val="center"/>
          </w:tcPr>
          <w:p w14:paraId="45FD1FB5" w14:textId="77777777" w:rsidR="009B0D4B" w:rsidRPr="00F75751" w:rsidRDefault="000704E3" w:rsidP="00F75751">
            <w:pPr>
              <w:ind w:firstLineChars="0" w:firstLine="0"/>
              <w:jc w:val="center"/>
              <w:rPr>
                <w:rFonts w:eastAsia="宋体"/>
                <w:sz w:val="21"/>
                <w:szCs w:val="21"/>
              </w:rPr>
            </w:pPr>
            <w:r w:rsidRPr="00F75751">
              <w:rPr>
                <w:rFonts w:eastAsia="宋体"/>
                <w:sz w:val="21"/>
                <w:szCs w:val="21"/>
              </w:rPr>
              <w:t>2.4GHz</w:t>
            </w:r>
          </w:p>
        </w:tc>
        <w:tc>
          <w:tcPr>
            <w:tcW w:w="1559" w:type="dxa"/>
            <w:vAlign w:val="center"/>
          </w:tcPr>
          <w:p w14:paraId="1AB62C1C" w14:textId="77777777" w:rsidR="009B0D4B" w:rsidRPr="00F75751" w:rsidRDefault="000704E3" w:rsidP="00F75751">
            <w:pPr>
              <w:ind w:firstLineChars="0" w:firstLine="0"/>
              <w:jc w:val="center"/>
              <w:rPr>
                <w:rFonts w:eastAsia="宋体"/>
                <w:sz w:val="21"/>
                <w:szCs w:val="21"/>
              </w:rPr>
            </w:pPr>
            <w:r w:rsidRPr="00F75751">
              <w:rPr>
                <w:rFonts w:eastAsia="宋体"/>
                <w:sz w:val="21"/>
                <w:szCs w:val="21"/>
              </w:rPr>
              <w:t>2.4GHz</w:t>
            </w:r>
          </w:p>
        </w:tc>
        <w:tc>
          <w:tcPr>
            <w:tcW w:w="1376" w:type="dxa"/>
            <w:tcBorders>
              <w:bottom w:val="single" w:sz="4" w:space="0" w:color="auto"/>
              <w:right w:val="nil"/>
            </w:tcBorders>
            <w:vAlign w:val="center"/>
          </w:tcPr>
          <w:p w14:paraId="428B5846" w14:textId="39FA4DD6" w:rsidR="009B0D4B" w:rsidRPr="00F75751" w:rsidRDefault="000704E3" w:rsidP="00F75751">
            <w:pPr>
              <w:ind w:firstLineChars="0" w:firstLine="0"/>
              <w:jc w:val="center"/>
              <w:rPr>
                <w:rFonts w:eastAsia="宋体"/>
                <w:sz w:val="21"/>
                <w:szCs w:val="21"/>
              </w:rPr>
            </w:pPr>
            <w:r w:rsidRPr="00F75751">
              <w:rPr>
                <w:rFonts w:eastAsia="宋体"/>
                <w:sz w:val="21"/>
                <w:szCs w:val="21"/>
              </w:rPr>
              <w:t>800/900/1800/1900MHz</w:t>
            </w:r>
          </w:p>
        </w:tc>
      </w:tr>
      <w:tr w:rsidR="009B0D4B" w:rsidRPr="00F75751" w14:paraId="0E04D325" w14:textId="77777777" w:rsidTr="00F75751">
        <w:tc>
          <w:tcPr>
            <w:tcW w:w="1560" w:type="dxa"/>
            <w:tcBorders>
              <w:left w:val="nil"/>
              <w:bottom w:val="single" w:sz="4" w:space="0" w:color="auto"/>
            </w:tcBorders>
            <w:vAlign w:val="center"/>
          </w:tcPr>
          <w:p w14:paraId="2E43D99D"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灵敏度</w:t>
            </w:r>
          </w:p>
        </w:tc>
        <w:tc>
          <w:tcPr>
            <w:tcW w:w="1417" w:type="dxa"/>
            <w:vAlign w:val="center"/>
          </w:tcPr>
          <w:p w14:paraId="7C002E61" w14:textId="382D74C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w:t>
            </w:r>
            <w:r w:rsidRPr="00F75751">
              <w:rPr>
                <w:rFonts w:eastAsia="宋体"/>
                <w:sz w:val="21"/>
                <w:szCs w:val="21"/>
              </w:rPr>
              <w:t>142dBm</w:t>
            </w:r>
          </w:p>
        </w:tc>
        <w:tc>
          <w:tcPr>
            <w:tcW w:w="1549" w:type="dxa"/>
            <w:vAlign w:val="center"/>
          </w:tcPr>
          <w:p w14:paraId="2E0030FB" w14:textId="70F3F452"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-100</w:t>
            </w:r>
            <w:r w:rsidRPr="00F75751">
              <w:rPr>
                <w:rFonts w:eastAsia="宋体"/>
                <w:sz w:val="21"/>
                <w:szCs w:val="21"/>
              </w:rPr>
              <w:t>dBm</w:t>
            </w:r>
          </w:p>
        </w:tc>
        <w:tc>
          <w:tcPr>
            <w:tcW w:w="1570" w:type="dxa"/>
            <w:vAlign w:val="center"/>
          </w:tcPr>
          <w:p w14:paraId="5863DCD5"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-70d</w:t>
            </w:r>
            <w:r w:rsidRPr="00F75751">
              <w:rPr>
                <w:rFonts w:eastAsia="宋体"/>
                <w:sz w:val="21"/>
                <w:szCs w:val="21"/>
              </w:rPr>
              <w:t>Bm</w:t>
            </w:r>
          </w:p>
        </w:tc>
        <w:tc>
          <w:tcPr>
            <w:tcW w:w="1559" w:type="dxa"/>
            <w:vAlign w:val="center"/>
          </w:tcPr>
          <w:p w14:paraId="0A1BB472" w14:textId="74ED140E"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-92</w:t>
            </w:r>
            <w:r w:rsidRPr="00F75751">
              <w:rPr>
                <w:rFonts w:eastAsia="宋体"/>
                <w:sz w:val="21"/>
                <w:szCs w:val="21"/>
              </w:rPr>
              <w:t>dBm</w:t>
            </w:r>
          </w:p>
        </w:tc>
        <w:tc>
          <w:tcPr>
            <w:tcW w:w="1376" w:type="dxa"/>
            <w:tcBorders>
              <w:right w:val="nil"/>
            </w:tcBorders>
            <w:vAlign w:val="center"/>
          </w:tcPr>
          <w:p w14:paraId="63E61D74" w14:textId="70E797DE"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-108</w:t>
            </w:r>
            <w:r w:rsidRPr="00F75751">
              <w:rPr>
                <w:rFonts w:eastAsia="宋体"/>
                <w:sz w:val="21"/>
                <w:szCs w:val="21"/>
              </w:rPr>
              <w:t>dBm</w:t>
            </w:r>
          </w:p>
        </w:tc>
      </w:tr>
      <w:tr w:rsidR="009B0D4B" w:rsidRPr="00F75751" w14:paraId="14307577" w14:textId="77777777" w:rsidTr="00F75751">
        <w:tc>
          <w:tcPr>
            <w:tcW w:w="1560" w:type="dxa"/>
            <w:tcBorders>
              <w:left w:val="nil"/>
            </w:tcBorders>
            <w:vAlign w:val="center"/>
          </w:tcPr>
          <w:p w14:paraId="6A24EA69"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最大通讯距离</w:t>
            </w:r>
          </w:p>
        </w:tc>
        <w:tc>
          <w:tcPr>
            <w:tcW w:w="1417" w:type="dxa"/>
            <w:vAlign w:val="center"/>
          </w:tcPr>
          <w:p w14:paraId="2541B249" w14:textId="591222E5"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w:t>
            </w:r>
            <w:r w:rsidRPr="00F75751">
              <w:rPr>
                <w:rFonts w:eastAsia="宋体"/>
                <w:sz w:val="21"/>
                <w:szCs w:val="21"/>
              </w:rPr>
              <w:t>15km</w:t>
            </w:r>
            <w:r w:rsidR="00D27EE3">
              <w:rPr>
                <w:rFonts w:eastAsia="宋体"/>
                <w:sz w:val="21"/>
                <w:szCs w:val="21"/>
                <w:vertAlign w:val="superscript"/>
              </w:rPr>
              <w:t>[11</w:t>
            </w:r>
            <w:r w:rsidR="00455A9A" w:rsidRPr="00F75751">
              <w:rPr>
                <w:rFonts w:eastAsia="宋体"/>
                <w:sz w:val="21"/>
                <w:szCs w:val="21"/>
                <w:vertAlign w:val="superscript"/>
              </w:rPr>
              <w:t>]</w:t>
            </w:r>
          </w:p>
        </w:tc>
        <w:tc>
          <w:tcPr>
            <w:tcW w:w="1549" w:type="dxa"/>
            <w:vAlign w:val="center"/>
          </w:tcPr>
          <w:p w14:paraId="646162D3"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50~</w:t>
            </w:r>
            <w:r w:rsidRPr="00F75751">
              <w:rPr>
                <w:rFonts w:eastAsia="宋体"/>
                <w:sz w:val="21"/>
                <w:szCs w:val="21"/>
              </w:rPr>
              <w:t>2500</w:t>
            </w:r>
            <w:r w:rsidRPr="00F75751">
              <w:rPr>
                <w:rFonts w:eastAsia="宋体"/>
                <w:sz w:val="21"/>
                <w:szCs w:val="21"/>
              </w:rPr>
              <w:t>米</w:t>
            </w:r>
          </w:p>
        </w:tc>
        <w:tc>
          <w:tcPr>
            <w:tcW w:w="1570" w:type="dxa"/>
            <w:vAlign w:val="center"/>
          </w:tcPr>
          <w:p w14:paraId="07191D5C"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100</w:t>
            </w:r>
            <w:r w:rsidRPr="00F75751">
              <w:rPr>
                <w:rFonts w:eastAsia="宋体" w:hint="eastAsia"/>
                <w:sz w:val="21"/>
                <w:szCs w:val="21"/>
              </w:rPr>
              <w:t>米</w:t>
            </w:r>
          </w:p>
        </w:tc>
        <w:tc>
          <w:tcPr>
            <w:tcW w:w="1559" w:type="dxa"/>
            <w:vAlign w:val="center"/>
          </w:tcPr>
          <w:p w14:paraId="69880AB1"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100</w:t>
            </w:r>
            <w:r w:rsidRPr="00F75751">
              <w:rPr>
                <w:rFonts w:eastAsia="宋体" w:hint="eastAsia"/>
                <w:sz w:val="21"/>
                <w:szCs w:val="21"/>
              </w:rPr>
              <w:t>米</w:t>
            </w:r>
          </w:p>
        </w:tc>
        <w:tc>
          <w:tcPr>
            <w:tcW w:w="1376" w:type="dxa"/>
            <w:tcBorders>
              <w:right w:val="nil"/>
            </w:tcBorders>
            <w:vAlign w:val="center"/>
          </w:tcPr>
          <w:p w14:paraId="230F11F4"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10</w:t>
            </w:r>
            <w:r w:rsidRPr="00F75751">
              <w:rPr>
                <w:rFonts w:eastAsia="宋体" w:hint="eastAsia"/>
                <w:sz w:val="21"/>
                <w:szCs w:val="21"/>
              </w:rPr>
              <w:t>公里</w:t>
            </w:r>
          </w:p>
        </w:tc>
      </w:tr>
      <w:tr w:rsidR="009B0D4B" w:rsidRPr="00F75751" w14:paraId="7DB998C4" w14:textId="77777777" w:rsidTr="00F75751">
        <w:tc>
          <w:tcPr>
            <w:tcW w:w="1560" w:type="dxa"/>
            <w:tcBorders>
              <w:left w:val="nil"/>
            </w:tcBorders>
            <w:vAlign w:val="center"/>
          </w:tcPr>
          <w:p w14:paraId="22171612" w14:textId="77777777"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lastRenderedPageBreak/>
              <w:t>通讯速率</w:t>
            </w:r>
          </w:p>
        </w:tc>
        <w:tc>
          <w:tcPr>
            <w:tcW w:w="1417" w:type="dxa"/>
            <w:vAlign w:val="center"/>
          </w:tcPr>
          <w:p w14:paraId="76830CF2" w14:textId="719CC211" w:rsidR="009B0D4B" w:rsidRPr="00F75751" w:rsidRDefault="000704E3" w:rsidP="00F75751">
            <w:pPr>
              <w:ind w:firstLineChars="0" w:firstLine="0"/>
              <w:jc w:val="center"/>
              <w:rPr>
                <w:rFonts w:eastAsia="宋体"/>
                <w:sz w:val="21"/>
                <w:szCs w:val="21"/>
              </w:rPr>
            </w:pPr>
            <w:r w:rsidRPr="00F75751">
              <w:rPr>
                <w:rFonts w:eastAsia="宋体" w:hint="eastAsia"/>
                <w:sz w:val="21"/>
                <w:szCs w:val="21"/>
              </w:rPr>
              <w:t>1K</w:t>
            </w:r>
            <w:r w:rsidR="00F75751">
              <w:rPr>
                <w:rFonts w:eastAsia="宋体" w:hint="eastAsia"/>
                <w:sz w:val="21"/>
                <w:szCs w:val="21"/>
              </w:rPr>
              <w:t>~</w:t>
            </w:r>
            <w:r w:rsidRPr="00F75751">
              <w:rPr>
                <w:rFonts w:eastAsia="宋体"/>
                <w:sz w:val="21"/>
                <w:szCs w:val="21"/>
              </w:rPr>
              <w:t>300Kbps</w:t>
            </w:r>
          </w:p>
        </w:tc>
        <w:tc>
          <w:tcPr>
            <w:tcW w:w="1549" w:type="dxa"/>
            <w:vAlign w:val="center"/>
          </w:tcPr>
          <w:p w14:paraId="1C948598" w14:textId="77777777" w:rsidR="009B0D4B" w:rsidRPr="00F75751" w:rsidRDefault="000704E3" w:rsidP="00F75751">
            <w:pPr>
              <w:ind w:firstLineChars="0" w:firstLine="0"/>
              <w:jc w:val="center"/>
              <w:rPr>
                <w:rFonts w:eastAsia="宋体"/>
                <w:sz w:val="21"/>
                <w:szCs w:val="21"/>
              </w:rPr>
            </w:pPr>
            <w:r w:rsidRPr="00F75751">
              <w:rPr>
                <w:rFonts w:eastAsia="宋体"/>
                <w:sz w:val="21"/>
                <w:szCs w:val="21"/>
              </w:rPr>
              <w:t>250Kbps</w:t>
            </w:r>
          </w:p>
        </w:tc>
        <w:tc>
          <w:tcPr>
            <w:tcW w:w="1570" w:type="dxa"/>
            <w:vAlign w:val="center"/>
          </w:tcPr>
          <w:p w14:paraId="08D5DE6E" w14:textId="77777777" w:rsidR="009B0D4B" w:rsidRPr="00F75751" w:rsidRDefault="000704E3" w:rsidP="00F75751">
            <w:pPr>
              <w:ind w:firstLineChars="0" w:firstLine="0"/>
              <w:jc w:val="center"/>
              <w:rPr>
                <w:rFonts w:eastAsia="宋体"/>
                <w:sz w:val="21"/>
                <w:szCs w:val="21"/>
              </w:rPr>
            </w:pPr>
            <w:r w:rsidRPr="00F75751">
              <w:rPr>
                <w:rFonts w:eastAsia="宋体"/>
                <w:sz w:val="21"/>
                <w:szCs w:val="21"/>
              </w:rPr>
              <w:t>1Mbps</w:t>
            </w:r>
          </w:p>
        </w:tc>
        <w:tc>
          <w:tcPr>
            <w:tcW w:w="1559" w:type="dxa"/>
            <w:vAlign w:val="center"/>
          </w:tcPr>
          <w:p w14:paraId="0FC2DD02" w14:textId="77777777" w:rsidR="009B0D4B" w:rsidRPr="00F75751" w:rsidRDefault="000704E3" w:rsidP="00F75751">
            <w:pPr>
              <w:ind w:firstLineChars="0" w:firstLine="0"/>
              <w:jc w:val="center"/>
              <w:rPr>
                <w:rFonts w:eastAsia="宋体"/>
                <w:sz w:val="21"/>
                <w:szCs w:val="21"/>
              </w:rPr>
            </w:pPr>
            <w:r w:rsidRPr="00F75751">
              <w:rPr>
                <w:rFonts w:eastAsia="宋体"/>
                <w:sz w:val="21"/>
                <w:szCs w:val="21"/>
              </w:rPr>
              <w:t>11Mbps</w:t>
            </w:r>
          </w:p>
        </w:tc>
        <w:tc>
          <w:tcPr>
            <w:tcW w:w="1376" w:type="dxa"/>
            <w:tcBorders>
              <w:right w:val="nil"/>
            </w:tcBorders>
            <w:vAlign w:val="center"/>
          </w:tcPr>
          <w:p w14:paraId="41A54E4C" w14:textId="77777777" w:rsidR="009B0D4B" w:rsidRPr="00F75751" w:rsidRDefault="000704E3" w:rsidP="00F75751">
            <w:pPr>
              <w:ind w:firstLineChars="0" w:firstLine="0"/>
              <w:jc w:val="center"/>
              <w:rPr>
                <w:rFonts w:eastAsia="宋体"/>
                <w:sz w:val="21"/>
                <w:szCs w:val="21"/>
              </w:rPr>
            </w:pPr>
            <w:r w:rsidRPr="00F75751">
              <w:rPr>
                <w:rFonts w:eastAsia="宋体"/>
                <w:sz w:val="21"/>
                <w:szCs w:val="21"/>
              </w:rPr>
              <w:t>2Mbps</w:t>
            </w:r>
          </w:p>
        </w:tc>
      </w:tr>
      <w:tr w:rsidR="00F91864" w:rsidRPr="00F75751" w14:paraId="2CE8FB4A" w14:textId="77777777" w:rsidTr="00F75751">
        <w:tc>
          <w:tcPr>
            <w:tcW w:w="1560" w:type="dxa"/>
            <w:tcBorders>
              <w:left w:val="nil"/>
            </w:tcBorders>
            <w:vAlign w:val="center"/>
          </w:tcPr>
          <w:p w14:paraId="54268B44"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成本</w:t>
            </w:r>
          </w:p>
        </w:tc>
        <w:tc>
          <w:tcPr>
            <w:tcW w:w="1417" w:type="dxa"/>
            <w:vAlign w:val="center"/>
          </w:tcPr>
          <w:p w14:paraId="65B9977A"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低</w:t>
            </w:r>
          </w:p>
        </w:tc>
        <w:tc>
          <w:tcPr>
            <w:tcW w:w="1549" w:type="dxa"/>
            <w:vAlign w:val="center"/>
          </w:tcPr>
          <w:p w14:paraId="1BF5131E"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低</w:t>
            </w:r>
          </w:p>
        </w:tc>
        <w:tc>
          <w:tcPr>
            <w:tcW w:w="1570" w:type="dxa"/>
            <w:vAlign w:val="center"/>
          </w:tcPr>
          <w:p w14:paraId="23EB19AD" w14:textId="77777777" w:rsidR="00F91864" w:rsidRPr="00F75751" w:rsidRDefault="00F91864" w:rsidP="00F75751">
            <w:pPr>
              <w:ind w:firstLineChars="0" w:firstLine="0"/>
              <w:jc w:val="center"/>
              <w:rPr>
                <w:rFonts w:eastAsia="宋体"/>
                <w:sz w:val="21"/>
                <w:szCs w:val="21"/>
              </w:rPr>
            </w:pPr>
            <w:r w:rsidRPr="00F75751">
              <w:rPr>
                <w:rFonts w:eastAsia="宋体"/>
                <w:sz w:val="21"/>
                <w:szCs w:val="21"/>
              </w:rPr>
              <w:t>中等</w:t>
            </w:r>
          </w:p>
        </w:tc>
        <w:tc>
          <w:tcPr>
            <w:tcW w:w="1559" w:type="dxa"/>
            <w:vAlign w:val="center"/>
          </w:tcPr>
          <w:p w14:paraId="0D44C908" w14:textId="77777777" w:rsidR="00F91864" w:rsidRPr="00F75751" w:rsidRDefault="00F91864" w:rsidP="00F75751">
            <w:pPr>
              <w:ind w:firstLineChars="0" w:firstLine="0"/>
              <w:jc w:val="center"/>
              <w:rPr>
                <w:rFonts w:eastAsia="宋体"/>
                <w:sz w:val="21"/>
                <w:szCs w:val="21"/>
              </w:rPr>
            </w:pPr>
            <w:r w:rsidRPr="00F75751">
              <w:rPr>
                <w:rFonts w:eastAsia="宋体"/>
                <w:sz w:val="21"/>
                <w:szCs w:val="21"/>
              </w:rPr>
              <w:t>高</w:t>
            </w:r>
          </w:p>
        </w:tc>
        <w:tc>
          <w:tcPr>
            <w:tcW w:w="1376" w:type="dxa"/>
            <w:tcBorders>
              <w:right w:val="nil"/>
            </w:tcBorders>
            <w:vAlign w:val="center"/>
          </w:tcPr>
          <w:p w14:paraId="22E100D0" w14:textId="77777777" w:rsidR="00F91864" w:rsidRPr="00F75751" w:rsidRDefault="00F91864" w:rsidP="00F75751">
            <w:pPr>
              <w:ind w:firstLineChars="0" w:firstLine="0"/>
              <w:jc w:val="center"/>
              <w:rPr>
                <w:rFonts w:eastAsia="宋体"/>
                <w:sz w:val="21"/>
                <w:szCs w:val="21"/>
              </w:rPr>
            </w:pPr>
            <w:r w:rsidRPr="00F75751">
              <w:rPr>
                <w:rFonts w:eastAsia="宋体"/>
                <w:sz w:val="21"/>
                <w:szCs w:val="21"/>
              </w:rPr>
              <w:t>很高</w:t>
            </w:r>
          </w:p>
        </w:tc>
      </w:tr>
      <w:tr w:rsidR="00F91864" w:rsidRPr="00F75751" w14:paraId="03778A71" w14:textId="77777777" w:rsidTr="00F75751">
        <w:tc>
          <w:tcPr>
            <w:tcW w:w="1560" w:type="dxa"/>
            <w:tcBorders>
              <w:left w:val="nil"/>
            </w:tcBorders>
            <w:vAlign w:val="center"/>
          </w:tcPr>
          <w:p w14:paraId="00FD038E"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2</w:t>
            </w:r>
            <w:r w:rsidRPr="00F75751">
              <w:rPr>
                <w:rFonts w:eastAsia="宋体"/>
                <w:sz w:val="21"/>
                <w:szCs w:val="21"/>
              </w:rPr>
              <w:t>000mAh</w:t>
            </w:r>
            <w:r w:rsidRPr="00F75751">
              <w:rPr>
                <w:rFonts w:eastAsia="宋体"/>
                <w:sz w:val="21"/>
                <w:szCs w:val="21"/>
              </w:rPr>
              <w:t>电池使用寿命</w:t>
            </w:r>
          </w:p>
        </w:tc>
        <w:tc>
          <w:tcPr>
            <w:tcW w:w="1417" w:type="dxa"/>
            <w:vAlign w:val="center"/>
          </w:tcPr>
          <w:p w14:paraId="057DFE82"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1</w:t>
            </w:r>
            <w:r w:rsidRPr="00F75751">
              <w:rPr>
                <w:rFonts w:eastAsia="宋体"/>
                <w:sz w:val="21"/>
                <w:szCs w:val="21"/>
              </w:rPr>
              <w:t>05</w:t>
            </w:r>
            <w:r w:rsidRPr="00F75751">
              <w:rPr>
                <w:rFonts w:eastAsia="宋体"/>
                <w:sz w:val="21"/>
                <w:szCs w:val="21"/>
              </w:rPr>
              <w:t>个月</w:t>
            </w:r>
          </w:p>
        </w:tc>
        <w:tc>
          <w:tcPr>
            <w:tcW w:w="1549" w:type="dxa"/>
            <w:vAlign w:val="center"/>
          </w:tcPr>
          <w:p w14:paraId="4D99833D"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9</w:t>
            </w:r>
            <w:r w:rsidRPr="00F75751">
              <w:rPr>
                <w:rFonts w:eastAsia="宋体"/>
                <w:sz w:val="21"/>
                <w:szCs w:val="21"/>
              </w:rPr>
              <w:t>0</w:t>
            </w:r>
            <w:r w:rsidRPr="00F75751">
              <w:rPr>
                <w:rFonts w:eastAsia="宋体"/>
                <w:sz w:val="21"/>
                <w:szCs w:val="21"/>
              </w:rPr>
              <w:t>个月</w:t>
            </w:r>
          </w:p>
        </w:tc>
        <w:tc>
          <w:tcPr>
            <w:tcW w:w="1570" w:type="dxa"/>
            <w:vAlign w:val="center"/>
          </w:tcPr>
          <w:p w14:paraId="154CA179"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几天</w:t>
            </w:r>
          </w:p>
        </w:tc>
        <w:tc>
          <w:tcPr>
            <w:tcW w:w="1559" w:type="dxa"/>
            <w:vAlign w:val="center"/>
          </w:tcPr>
          <w:p w14:paraId="37DB5F2C"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几小时</w:t>
            </w:r>
          </w:p>
        </w:tc>
        <w:tc>
          <w:tcPr>
            <w:tcW w:w="1376" w:type="dxa"/>
            <w:tcBorders>
              <w:right w:val="nil"/>
            </w:tcBorders>
            <w:vAlign w:val="center"/>
          </w:tcPr>
          <w:p w14:paraId="75DEE802" w14:textId="77777777" w:rsidR="00F91864" w:rsidRPr="00F75751" w:rsidRDefault="00F91864" w:rsidP="00F75751">
            <w:pPr>
              <w:ind w:firstLineChars="0" w:firstLine="0"/>
              <w:jc w:val="center"/>
              <w:rPr>
                <w:rFonts w:eastAsia="宋体"/>
                <w:sz w:val="21"/>
                <w:szCs w:val="21"/>
              </w:rPr>
            </w:pPr>
            <w:r w:rsidRPr="00F75751">
              <w:rPr>
                <w:rFonts w:eastAsia="宋体" w:hint="eastAsia"/>
                <w:sz w:val="21"/>
                <w:szCs w:val="21"/>
              </w:rPr>
              <w:t>几小时</w:t>
            </w:r>
          </w:p>
        </w:tc>
      </w:tr>
    </w:tbl>
    <w:p w14:paraId="7E5CF372" w14:textId="247176C9" w:rsidR="0088151B" w:rsidRDefault="0088151B" w:rsidP="0088151B">
      <w:r>
        <w:rPr>
          <w:rFonts w:hint="eastAsia"/>
        </w:rPr>
        <w:t>由表</w:t>
      </w:r>
      <w:r>
        <w:t>2</w:t>
      </w:r>
      <w:r>
        <w:rPr>
          <w:rFonts w:hint="eastAsia"/>
        </w:rPr>
        <w:t>-</w:t>
      </w:r>
      <w:r>
        <w:t>1</w:t>
      </w:r>
      <w:r>
        <w:rPr>
          <w:rFonts w:hint="eastAsia"/>
        </w:rPr>
        <w:t>可以看到，可以满足所有的应用场景的</w:t>
      </w:r>
      <w:r>
        <w:t>技术基本不</w:t>
      </w:r>
      <w:r>
        <w:rPr>
          <w:rFonts w:hint="eastAsia"/>
        </w:rPr>
        <w:t>存在。</w:t>
      </w:r>
      <w:r w:rsidR="00AD62BD">
        <w:rPr>
          <w:rFonts w:hint="eastAsia"/>
        </w:rPr>
        <w:t>就</w:t>
      </w:r>
      <w:r>
        <w:rPr>
          <w:rFonts w:hint="eastAsia"/>
        </w:rPr>
        <w:t>WiFi</w:t>
      </w:r>
      <w:r>
        <w:rPr>
          <w:rFonts w:hint="eastAsia"/>
        </w:rPr>
        <w:t>而言</w:t>
      </w:r>
      <w:r>
        <w:t>，</w:t>
      </w:r>
      <w:r>
        <w:rPr>
          <w:rFonts w:hint="eastAsia"/>
        </w:rPr>
        <w:t>传输快是它最大的优点，但是相应的距离限制了它的使用；</w:t>
      </w:r>
      <w:r w:rsidR="00AD62BD">
        <w:rPr>
          <w:rFonts w:hint="eastAsia"/>
        </w:rPr>
        <w:t>就</w:t>
      </w:r>
      <w:r>
        <w:rPr>
          <w:rFonts w:hint="eastAsia"/>
        </w:rPr>
        <w:t>蜂窝网而言，耗电量又是不可忽视的一点；</w:t>
      </w:r>
      <w:r w:rsidR="00AD62BD">
        <w:rPr>
          <w:rFonts w:hint="eastAsia"/>
        </w:rPr>
        <w:t>就</w:t>
      </w:r>
      <w:r>
        <w:rPr>
          <w:rFonts w:hint="eastAsia"/>
        </w:rPr>
        <w:t>一般的无线技术而言，想要传输的距离远，就要提高传输的速度，而提高传输的速度就会导致设备的功耗上升。可是由</w:t>
      </w:r>
      <w:r>
        <w:rPr>
          <w:rFonts w:hint="eastAsia"/>
        </w:rPr>
        <w:t>LoRa</w:t>
      </w:r>
      <w:r>
        <w:rPr>
          <w:rFonts w:hint="eastAsia"/>
        </w:rPr>
        <w:t>组成的物联网却打破了这个定律，它的优点在于传输距离远，功耗低，不足在于它的传输速度较慢，根据这些特点，此技术十分适合于，覆盖范围广，要求功耗较低，且传输速度要求不高的场景，而大多数变送器的工业场景就是它发挥作业的地方。</w:t>
      </w:r>
    </w:p>
    <w:p w14:paraId="5C91A1C0" w14:textId="77777777" w:rsidR="00E868C0" w:rsidRDefault="00E868C0" w:rsidP="00197EF3">
      <w:pPr>
        <w:pStyle w:val="4"/>
      </w:pPr>
      <w:r>
        <w:rPr>
          <w:rFonts w:hint="eastAsia"/>
        </w:rPr>
        <w:t>2.1.2</w:t>
      </w:r>
      <w:r>
        <w:rPr>
          <w:rFonts w:hint="eastAsia"/>
        </w:rPr>
        <w:t>扩频技术介绍</w:t>
      </w:r>
    </w:p>
    <w:p w14:paraId="59F72F8B" w14:textId="79A205FD" w:rsidR="00E164F8" w:rsidRPr="00E164F8" w:rsidRDefault="001406A5" w:rsidP="00197EF3">
      <w:r>
        <w:rPr>
          <w:rFonts w:hint="eastAsia"/>
        </w:rPr>
        <w:t>扩频技术</w:t>
      </w:r>
      <w:r w:rsidR="00E164F8" w:rsidRPr="00E164F8">
        <w:rPr>
          <w:rFonts w:hint="eastAsia"/>
        </w:rPr>
        <w:t>的</w:t>
      </w:r>
      <w:r>
        <w:rPr>
          <w:rFonts w:hint="eastAsia"/>
        </w:rPr>
        <w:t>根本方法就是将信号的带宽扩展</w:t>
      </w:r>
      <w:r w:rsidR="00AD62BD">
        <w:rPr>
          <w:rFonts w:hint="eastAsia"/>
        </w:rPr>
        <w:t>，</w:t>
      </w:r>
      <w:r>
        <w:rPr>
          <w:rFonts w:hint="eastAsia"/>
        </w:rPr>
        <w:t>从而</w:t>
      </w:r>
      <w:r w:rsidR="00AD62BD">
        <w:rPr>
          <w:rFonts w:hint="eastAsia"/>
        </w:rPr>
        <w:t>提高</w:t>
      </w:r>
      <w:r>
        <w:rPr>
          <w:rFonts w:hint="eastAsia"/>
        </w:rPr>
        <w:t>信噪比，由此达到更好信号质量。</w:t>
      </w:r>
    </w:p>
    <w:p w14:paraId="7AE7DDCE" w14:textId="52B1F16E" w:rsidR="00E164F8" w:rsidRDefault="001406A5" w:rsidP="00197EF3">
      <w:r>
        <w:rPr>
          <w:rFonts w:hint="eastAsia"/>
        </w:rPr>
        <w:t>香农公式也被称为</w:t>
      </w:r>
      <w:r w:rsidRPr="00E164F8">
        <w:rPr>
          <w:rFonts w:hint="eastAsia"/>
        </w:rPr>
        <w:t>信道容量公式</w:t>
      </w:r>
      <w:r>
        <w:rPr>
          <w:rFonts w:hint="eastAsia"/>
        </w:rPr>
        <w:t>，是</w:t>
      </w:r>
      <w:r w:rsidR="00E164F8">
        <w:rPr>
          <w:rFonts w:hint="eastAsia"/>
        </w:rPr>
        <w:t>香农（</w:t>
      </w:r>
      <w:r w:rsidR="00E164F8">
        <w:t>C.E.Shannon</w:t>
      </w:r>
      <w:r w:rsidR="00226CAE">
        <w:rPr>
          <w:rFonts w:hint="eastAsia"/>
        </w:rPr>
        <w:t>）在他</w:t>
      </w:r>
      <w:r w:rsidR="00E164F8">
        <w:rPr>
          <w:rFonts w:hint="eastAsia"/>
        </w:rPr>
        <w:t>的理论</w:t>
      </w:r>
      <w:r w:rsidR="00226CAE">
        <w:rPr>
          <w:rFonts w:hint="eastAsia"/>
        </w:rPr>
        <w:t>当中第一次运用：</w:t>
      </w:r>
    </w:p>
    <w:p w14:paraId="2C3520C6" w14:textId="12B3D8A5" w:rsidR="00E164F8" w:rsidRPr="00E164F8" w:rsidRDefault="009A2E4F" w:rsidP="00197EF3">
      <w:pPr>
        <w:pStyle w:val="12"/>
      </w:pPr>
      <w:r>
        <w:rPr>
          <w:rFonts w:hint="eastAsia"/>
        </w:rPr>
        <w:t xml:space="preserve">             </w:t>
      </w:r>
      <w:r w:rsidRPr="003D1973">
        <w:rPr>
          <w:rStyle w:val="12Char"/>
          <w:rFonts w:hint="eastAsia"/>
        </w:rPr>
        <w:t xml:space="preserve"> </w:t>
      </w:r>
      <w:r>
        <w:rPr>
          <w:rFonts w:hint="eastAsia"/>
        </w:rPr>
        <w:t xml:space="preserve"> </w:t>
      </w:r>
      <w:r w:rsidR="003D1973">
        <w:tab/>
      </w:r>
      <w:r w:rsidR="00E164F8">
        <w:rPr>
          <w:rFonts w:hint="eastAsia"/>
        </w:rPr>
        <w:t xml:space="preserve"> </w:t>
      </w:r>
      <m:oMath>
        <m:r>
          <w:rPr>
            <w:rFonts w:ascii="Cambria Math" w:hAnsi="Cambria Math"/>
          </w:rPr>
          <m:t>C=W×</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(1+S/N)</m:t>
            </m:r>
          </m:e>
        </m:func>
      </m:oMath>
      <w:r w:rsidR="00E164F8">
        <w:t xml:space="preserve">         </w:t>
      </w:r>
      <w:r w:rsidR="003D1973">
        <w:tab/>
      </w:r>
      <w:r w:rsidR="009B4C77">
        <w:t xml:space="preserve">             </w:t>
      </w:r>
      <w:r w:rsidR="00E164F8">
        <w:t>(1)</w:t>
      </w:r>
    </w:p>
    <w:p w14:paraId="0D370601" w14:textId="7346E993" w:rsidR="00E713A8" w:rsidRDefault="00986C28" w:rsidP="00197EF3">
      <w:r>
        <w:rPr>
          <w:rFonts w:hint="eastAsia"/>
        </w:rPr>
        <w:t>公</w:t>
      </w:r>
      <w:r w:rsidR="00E164F8">
        <w:rPr>
          <w:rFonts w:hint="eastAsia"/>
        </w:rPr>
        <w:t>式</w:t>
      </w:r>
      <w:r>
        <w:rPr>
          <w:rFonts w:hint="eastAsia"/>
        </w:rPr>
        <w:t>（</w:t>
      </w:r>
      <w:r>
        <w:rPr>
          <w:rFonts w:hint="eastAsia"/>
        </w:rPr>
        <w:t>1</w:t>
      </w:r>
      <w:r>
        <w:rPr>
          <w:rFonts w:hint="eastAsia"/>
        </w:rPr>
        <w:t>）</w:t>
      </w:r>
      <w:r w:rsidR="00E164F8">
        <w:rPr>
          <w:rFonts w:hint="eastAsia"/>
        </w:rPr>
        <w:t>中：</w:t>
      </w:r>
      <m:oMath>
        <m:r>
          <m:rPr>
            <m:sty m:val="p"/>
          </m:rPr>
          <w:rPr>
            <w:rFonts w:ascii="Cambria Math" w:hAnsi="Cambria Math"/>
          </w:rPr>
          <m:t>C</m:t>
        </m:r>
      </m:oMath>
      <w:r w:rsidR="00E164F8">
        <w:rPr>
          <w:rFonts w:hint="eastAsia"/>
        </w:rPr>
        <w:t>为信号的传输速率，</w:t>
      </w:r>
      <m:oMath>
        <m:r>
          <m:rPr>
            <m:sty m:val="p"/>
          </m:rPr>
          <w:rPr>
            <w:rFonts w:ascii="Cambria Math" w:hAnsi="Cambria Math" w:hint="eastAsia"/>
          </w:rPr>
          <m:t>S</m:t>
        </m:r>
      </m:oMath>
      <w:r w:rsidR="00E164F8">
        <w:rPr>
          <w:rFonts w:hint="eastAsia"/>
        </w:rPr>
        <w:t>为有用的信号功率，</w:t>
      </w:r>
      <m:oMath>
        <m:r>
          <m:rPr>
            <m:sty m:val="p"/>
          </m:rPr>
          <w:rPr>
            <w:rFonts w:ascii="Cambria Math" w:hAnsi="Cambria Math" w:hint="eastAsia"/>
          </w:rPr>
          <m:t>N</m:t>
        </m:r>
      </m:oMath>
      <w:r w:rsidR="00E164F8">
        <w:rPr>
          <w:rFonts w:hint="eastAsia"/>
        </w:rPr>
        <w:t>为噪声的信号功率，</w:t>
      </w:r>
      <m:oMath>
        <m:r>
          <m:rPr>
            <m:sty m:val="p"/>
          </m:rPr>
          <w:rPr>
            <w:rFonts w:ascii="Cambria Math" w:hAnsi="Cambria Math" w:hint="eastAsia"/>
          </w:rPr>
          <m:t>W</m:t>
        </m:r>
      </m:oMath>
      <w:r w:rsidR="00E164F8">
        <w:rPr>
          <w:rFonts w:hint="eastAsia"/>
        </w:rPr>
        <w:t>为频带宽度</w:t>
      </w:r>
    </w:p>
    <w:p w14:paraId="69042AD5" w14:textId="3C684CDE" w:rsidR="006C184C" w:rsidRPr="00E164F8" w:rsidRDefault="006C184C" w:rsidP="00197EF3">
      <w:r>
        <w:rPr>
          <w:rFonts w:hint="eastAsia"/>
        </w:rPr>
        <w:t>从公式上可以看出来，传输速率</w:t>
      </w:r>
      <m:oMath>
        <m:r>
          <m:rPr>
            <m:sty m:val="p"/>
          </m:rPr>
          <w:rPr>
            <w:rFonts w:ascii="Cambria Math" w:hAnsi="Cambria Math"/>
          </w:rPr>
          <m:t>C</m:t>
        </m:r>
      </m:oMath>
      <w:r w:rsidR="003929C0">
        <w:rPr>
          <w:rFonts w:hint="eastAsia"/>
        </w:rPr>
        <w:t>，</w:t>
      </w:r>
      <w:r>
        <w:rPr>
          <w:rFonts w:hint="eastAsia"/>
        </w:rPr>
        <w:t>由频带宽度</w:t>
      </w:r>
      <m:oMath>
        <m:r>
          <m:rPr>
            <m:sty m:val="p"/>
          </m:rPr>
          <w:rPr>
            <w:rFonts w:ascii="Cambria Math" w:hAnsi="Cambria Math"/>
          </w:rPr>
          <m:t>W</m:t>
        </m:r>
      </m:oMath>
      <w:r>
        <w:t>和</w:t>
      </w:r>
      <w:r w:rsidR="003929C0">
        <w:t>信号的信噪比</w:t>
      </w:r>
      <w:r w:rsidR="003929C0">
        <w:rPr>
          <w:rFonts w:hint="eastAsia"/>
        </w:rPr>
        <w:t>S/N</w:t>
      </w:r>
      <w:r>
        <w:rPr>
          <w:rFonts w:hint="eastAsia"/>
        </w:rPr>
        <w:t>决定，这两个值越大，相应的传输速率也就越大</w:t>
      </w:r>
      <w:r w:rsidR="00CC64A5">
        <w:rPr>
          <w:rFonts w:hint="eastAsia"/>
        </w:rPr>
        <w:t>。</w:t>
      </w:r>
      <w:r>
        <w:rPr>
          <w:rFonts w:hint="eastAsia"/>
        </w:rPr>
        <w:t>由此可以推导出提高信噪比的</w:t>
      </w:r>
      <w:r w:rsidR="00CC64A5">
        <w:rPr>
          <w:rFonts w:hint="eastAsia"/>
        </w:rPr>
        <w:t>方法：</w:t>
      </w:r>
      <w:r>
        <w:rPr>
          <w:rFonts w:hint="eastAsia"/>
        </w:rPr>
        <w:t>在传输速率</w:t>
      </w:r>
      <m:oMath>
        <m:r>
          <m:rPr>
            <m:sty m:val="p"/>
          </m:rPr>
          <w:rPr>
            <w:rFonts w:ascii="Cambria Math" w:hAnsi="Cambria Math"/>
          </w:rPr>
          <m:t>C</m:t>
        </m:r>
      </m:oMath>
      <w:r>
        <w:rPr>
          <w:rFonts w:hint="eastAsia"/>
        </w:rPr>
        <w:t>较低且不变</w:t>
      </w:r>
      <w:r w:rsidR="003929C0">
        <w:rPr>
          <w:rFonts w:hint="eastAsia"/>
        </w:rPr>
        <w:t>时，信号带宽</w:t>
      </w:r>
      <m:oMath>
        <m:r>
          <m:rPr>
            <m:sty m:val="p"/>
          </m:rPr>
          <w:rPr>
            <w:rFonts w:ascii="Cambria Math" w:hAnsi="Cambria Math"/>
          </w:rPr>
          <m:t>W</m:t>
        </m:r>
      </m:oMath>
      <w:r w:rsidR="003929C0">
        <w:rPr>
          <w:rFonts w:hint="eastAsia"/>
        </w:rPr>
        <w:t>和信噪比</w:t>
      </w:r>
      <m:oMath>
        <m:r>
          <m:rPr>
            <m:sty m:val="p"/>
          </m:rPr>
          <w:rPr>
            <w:rFonts w:ascii="Cambria Math" w:hAnsi="Cambria Math"/>
          </w:rPr>
          <m:t>S/N</m:t>
        </m:r>
      </m:oMath>
      <w:r>
        <w:rPr>
          <w:rFonts w:hint="eastAsia"/>
        </w:rPr>
        <w:t>会呈反比的关系</w:t>
      </w:r>
      <w:r w:rsidR="003929C0">
        <w:rPr>
          <w:rFonts w:hint="eastAsia"/>
        </w:rPr>
        <w:t>，</w:t>
      </w:r>
      <w:r w:rsidR="00661D42">
        <w:rPr>
          <w:rFonts w:hint="eastAsia"/>
        </w:rPr>
        <w:t>信号带宽越大，也就意味着信噪比越高。</w:t>
      </w:r>
      <w:r>
        <w:rPr>
          <w:rFonts w:hint="eastAsia"/>
        </w:rPr>
        <w:t>为了追求信号比噪音大，就需要扩频技术来对信号进行处理，这也就</w:t>
      </w:r>
      <w:r w:rsidR="00661D42">
        <w:rPr>
          <w:rFonts w:hint="eastAsia"/>
        </w:rPr>
        <w:t>引入了扩频的基本思想，将信号的带宽扩展从而换取信噪比的提高，</w:t>
      </w:r>
      <w:r>
        <w:rPr>
          <w:rFonts w:hint="eastAsia"/>
        </w:rPr>
        <w:t>达到更好信号质量。</w:t>
      </w:r>
    </w:p>
    <w:p w14:paraId="14BD0A7A" w14:textId="4AD41CE5" w:rsidR="003929C0" w:rsidRDefault="008D2C51" w:rsidP="001205D7">
      <w:r>
        <w:t>LoRa</w:t>
      </w:r>
      <w:r w:rsidR="006C184C">
        <w:rPr>
          <w:rFonts w:hint="eastAsia"/>
        </w:rPr>
        <w:t>方案</w:t>
      </w:r>
      <w:r w:rsidR="006C184C">
        <w:t>与其他</w:t>
      </w:r>
      <w:r w:rsidR="003929C0">
        <w:t>的通信方式最大的区别在于它的</w:t>
      </w:r>
      <w:r w:rsidR="003929C0">
        <w:t>Chirp</w:t>
      </w:r>
      <w:r w:rsidR="003929C0">
        <w:t>扩频技术</w:t>
      </w:r>
      <w:r w:rsidR="00661D42">
        <w:rPr>
          <w:rFonts w:hint="eastAsia"/>
        </w:rPr>
        <w:t>。</w:t>
      </w:r>
      <w:r w:rsidR="003929C0">
        <w:t>Chirp</w:t>
      </w:r>
      <w:r w:rsidR="003929C0">
        <w:rPr>
          <w:rFonts w:hint="eastAsia"/>
        </w:rPr>
        <w:t>扩频技术</w:t>
      </w:r>
      <w:r w:rsidR="00956ECD">
        <w:rPr>
          <w:rFonts w:hint="eastAsia"/>
        </w:rPr>
        <w:t>的主要优势为下面几点</w:t>
      </w:r>
      <w:r w:rsidR="003929C0">
        <w:rPr>
          <w:rFonts w:hint="eastAsia"/>
        </w:rPr>
        <w:t>：</w:t>
      </w:r>
      <w:r w:rsidR="003929C0">
        <w:t>Chirp</w:t>
      </w:r>
      <w:r w:rsidR="003929C0">
        <w:rPr>
          <w:rFonts w:hint="eastAsia"/>
        </w:rPr>
        <w:t>线性调频</w:t>
      </w:r>
      <w:r w:rsidR="00661D42">
        <w:rPr>
          <w:rFonts w:hint="eastAsia"/>
        </w:rPr>
        <w:t>对信号进行处理时，它的处理增益被称信号时间带宽；</w:t>
      </w:r>
      <w:r w:rsidR="00956ECD">
        <w:rPr>
          <w:rFonts w:hint="eastAsia"/>
        </w:rPr>
        <w:t>在运用</w:t>
      </w:r>
      <w:r w:rsidR="00956ECD">
        <w:t>Chirp</w:t>
      </w:r>
      <w:r w:rsidR="00956ECD">
        <w:t>技术时</w:t>
      </w:r>
      <w:r w:rsidR="00956ECD">
        <w:rPr>
          <w:rFonts w:hint="eastAsia"/>
        </w:rPr>
        <w:t>，</w:t>
      </w:r>
      <w:r w:rsidR="00956ECD">
        <w:rPr>
          <w:rFonts w:hint="eastAsia"/>
        </w:rPr>
        <w:t>FT</w:t>
      </w:r>
      <w:r w:rsidR="00956ECD">
        <w:rPr>
          <w:rFonts w:hint="eastAsia"/>
        </w:rPr>
        <w:t>会大大超过</w:t>
      </w:r>
      <w:r w:rsidR="00956ECD">
        <w:rPr>
          <w:rFonts w:hint="eastAsia"/>
        </w:rPr>
        <w:t>1</w:t>
      </w:r>
      <w:r w:rsidR="00956ECD">
        <w:rPr>
          <w:rFonts w:hint="eastAsia"/>
        </w:rPr>
        <w:t>，</w:t>
      </w:r>
      <w:r w:rsidR="00956ECD">
        <w:rPr>
          <w:rFonts w:hint="eastAsia"/>
        </w:rPr>
        <w:t>F</w:t>
      </w:r>
      <w:r w:rsidR="00956ECD">
        <w:t>T</w:t>
      </w:r>
      <w:r w:rsidR="00956ECD">
        <w:t>的值也就是信号输出时的信噪比和信号输入的信噪比</w:t>
      </w:r>
      <w:r w:rsidR="00661D42">
        <w:rPr>
          <w:rFonts w:hint="eastAsia"/>
        </w:rPr>
        <w:t>。</w:t>
      </w:r>
      <w:r w:rsidR="00956ECD">
        <w:t>在经过</w:t>
      </w:r>
      <w:r w:rsidR="00956ECD">
        <w:t>Chirp</w:t>
      </w:r>
      <w:r w:rsidR="00956ECD">
        <w:t>技术扩频后</w:t>
      </w:r>
      <w:r w:rsidR="00956ECD">
        <w:rPr>
          <w:rFonts w:hint="eastAsia"/>
        </w:rPr>
        <w:t>，</w:t>
      </w:r>
      <w:r w:rsidR="00956ECD">
        <w:t>信噪比</w:t>
      </w:r>
      <w:r w:rsidR="00661D42">
        <w:rPr>
          <w:rFonts w:hint="eastAsia"/>
        </w:rPr>
        <w:t>将会</w:t>
      </w:r>
      <w:r w:rsidR="00956ECD">
        <w:t>大大的提升</w:t>
      </w:r>
      <w:r w:rsidR="00956ECD">
        <w:rPr>
          <w:rFonts w:hint="eastAsia"/>
        </w:rPr>
        <w:t>，</w:t>
      </w:r>
      <w:r w:rsidR="00956ECD">
        <w:t>使整个系统在信号传递的稳定性增强</w:t>
      </w:r>
      <w:r w:rsidR="00956ECD">
        <w:rPr>
          <w:rFonts w:hint="eastAsia"/>
        </w:rPr>
        <w:t>，</w:t>
      </w:r>
      <w:r w:rsidR="00956ECD">
        <w:t>数据可信度更高</w:t>
      </w:r>
      <w:r w:rsidR="00661D42">
        <w:rPr>
          <w:rFonts w:hint="eastAsia"/>
        </w:rPr>
        <w:t>。</w:t>
      </w:r>
      <w:r w:rsidR="00661D42">
        <w:t>与</w:t>
      </w:r>
      <w:r w:rsidR="00661D42">
        <w:rPr>
          <w:rFonts w:hint="eastAsia"/>
        </w:rPr>
        <w:t>调频之前相比，</w:t>
      </w:r>
      <w:r w:rsidR="00661D42">
        <w:t>Chirp</w:t>
      </w:r>
      <w:r w:rsidR="00661D42">
        <w:rPr>
          <w:rFonts w:hint="eastAsia"/>
        </w:rPr>
        <w:t>线性调频后的信号的带宽有了巨大的扩展。即便</w:t>
      </w:r>
      <w:r w:rsidR="00661D42">
        <w:t>在</w:t>
      </w:r>
      <w:r w:rsidR="00956ECD">
        <w:rPr>
          <w:rFonts w:hint="eastAsia"/>
        </w:rPr>
        <w:t>使用较低功耗的发射功率</w:t>
      </w:r>
      <w:r w:rsidR="00661D42">
        <w:rPr>
          <w:rFonts w:hint="eastAsia"/>
        </w:rPr>
        <w:t>的</w:t>
      </w:r>
      <w:r w:rsidR="00661D42">
        <w:t>情况下</w:t>
      </w:r>
      <w:r w:rsidR="00956ECD">
        <w:rPr>
          <w:rFonts w:hint="eastAsia"/>
        </w:rPr>
        <w:t>，也可以保证信号的衰减不会较大的影响信号质量，而在无线通讯中存在的多普勒频移所造成的</w:t>
      </w:r>
      <w:r w:rsidR="001205D7">
        <w:rPr>
          <w:rFonts w:hint="eastAsia"/>
        </w:rPr>
        <w:t>不利</w:t>
      </w:r>
      <w:r w:rsidR="00956ECD">
        <w:rPr>
          <w:rFonts w:hint="eastAsia"/>
        </w:rPr>
        <w:t>影响</w:t>
      </w:r>
      <w:r w:rsidR="001205D7">
        <w:rPr>
          <w:rFonts w:hint="eastAsia"/>
        </w:rPr>
        <w:t>，</w:t>
      </w:r>
      <w:r w:rsidR="00956ECD">
        <w:rPr>
          <w:rFonts w:hint="eastAsia"/>
        </w:rPr>
        <w:t>经过</w:t>
      </w:r>
      <w:r w:rsidR="00956ECD">
        <w:t>Chirp</w:t>
      </w:r>
      <w:r w:rsidR="00956ECD">
        <w:t>调制后的信号也有一定的抵抗性</w:t>
      </w:r>
      <w:r w:rsidR="00956ECD">
        <w:rPr>
          <w:rFonts w:hint="eastAsia"/>
        </w:rPr>
        <w:t>。</w:t>
      </w:r>
      <w:r w:rsidR="00C70FD8">
        <w:rPr>
          <w:rFonts w:hint="eastAsia"/>
        </w:rPr>
        <w:t>经过</w:t>
      </w:r>
      <w:r w:rsidR="00C70FD8">
        <w:t>Chirp</w:t>
      </w:r>
      <w:r w:rsidR="001205D7">
        <w:t>的调制</w:t>
      </w:r>
      <w:r w:rsidR="001205D7">
        <w:rPr>
          <w:rFonts w:hint="eastAsia"/>
        </w:rPr>
        <w:t>，</w:t>
      </w:r>
      <w:r w:rsidR="00C70FD8">
        <w:t>信号的能量均匀的分</w:t>
      </w:r>
      <w:r w:rsidR="001205D7">
        <w:lastRenderedPageBreak/>
        <w:t>布在</w:t>
      </w:r>
      <w:r w:rsidR="001205D7">
        <w:rPr>
          <w:rFonts w:hint="eastAsia"/>
        </w:rPr>
        <w:t>它</w:t>
      </w:r>
      <w:r w:rsidR="001205D7">
        <w:t>每一个</w:t>
      </w:r>
      <w:r w:rsidR="00C70FD8">
        <w:t>周期内</w:t>
      </w:r>
      <w:r w:rsidR="001205D7">
        <w:rPr>
          <w:rFonts w:hint="eastAsia"/>
        </w:rPr>
        <w:t>。</w:t>
      </w:r>
      <w:r w:rsidR="00C70FD8">
        <w:t>这是根据</w:t>
      </w:r>
      <w:r w:rsidR="00C70FD8">
        <w:t>Chirp</w:t>
      </w:r>
      <w:r w:rsidR="001205D7">
        <w:rPr>
          <w:rFonts w:hint="eastAsia"/>
        </w:rPr>
        <w:t>本身的扩时特性产生的，这一特性能够</w:t>
      </w:r>
      <w:r w:rsidR="001205D7">
        <w:t>带来较好的影响</w:t>
      </w:r>
      <w:r w:rsidR="001205D7">
        <w:rPr>
          <w:rFonts w:hint="eastAsia"/>
        </w:rPr>
        <w:t>。虽然</w:t>
      </w:r>
      <w:r w:rsidR="00C70FD8">
        <w:rPr>
          <w:rFonts w:hint="eastAsia"/>
        </w:rPr>
        <w:t>整个信号发射</w:t>
      </w:r>
      <w:r w:rsidR="001205D7">
        <w:rPr>
          <w:rFonts w:hint="eastAsia"/>
        </w:rPr>
        <w:t>过程</w:t>
      </w:r>
      <w:r w:rsidR="001205D7">
        <w:t>中</w:t>
      </w:r>
      <w:r w:rsidR="001205D7">
        <w:rPr>
          <w:rFonts w:hint="eastAsia"/>
        </w:rPr>
        <w:t>耗能较大，但是对于每一时刻来说，瞬时功率也不会很大。</w:t>
      </w:r>
      <w:r w:rsidR="00C70FD8">
        <w:rPr>
          <w:rFonts w:hint="eastAsia"/>
        </w:rPr>
        <w:t>而调制后的信号因其速度较慢，所以</w:t>
      </w:r>
      <w:r w:rsidR="001205D7">
        <w:rPr>
          <w:rFonts w:hint="eastAsia"/>
        </w:rPr>
        <w:t>对于多普勒频移所带来的干扰也有较强的抵抗性。</w:t>
      </w:r>
      <w:r w:rsidR="00C70FD8">
        <w:rPr>
          <w:rFonts w:hint="eastAsia"/>
        </w:rPr>
        <w:t>以上的特性保证了整个信号传输过程中的稳定性，所以，</w:t>
      </w:r>
      <w:r w:rsidR="00C70FD8">
        <w:t>Chirp</w:t>
      </w:r>
      <w:r w:rsidR="00C70FD8">
        <w:t>调制</w:t>
      </w:r>
      <w:r w:rsidR="00C70FD8">
        <w:rPr>
          <w:rFonts w:hint="eastAsia"/>
        </w:rPr>
        <w:t>在信号处理正在被广泛的使用。</w:t>
      </w:r>
    </w:p>
    <w:p w14:paraId="3347B314" w14:textId="40A52AFB" w:rsidR="003929C0" w:rsidRDefault="00F86A8B" w:rsidP="00197EF3">
      <w:r>
        <w:rPr>
          <w:rFonts w:hint="eastAsia"/>
        </w:rPr>
        <w:t>扩频技术要求去编码所有的比特位，而比特率和编码的公式如下：</w:t>
      </w:r>
    </w:p>
    <w:p w14:paraId="60ADC80D" w14:textId="075D6D26" w:rsidR="00056EFC" w:rsidRDefault="009A2E4F" w:rsidP="00197EF3">
      <w:pPr>
        <w:pStyle w:val="12"/>
      </w:pPr>
      <w:r>
        <w:rPr>
          <w:rFonts w:hint="eastAsia"/>
        </w:rPr>
        <w:t xml:space="preserve">              </w:t>
      </w:r>
      <w:r w:rsidR="00056EFC">
        <w:rPr>
          <w:rFonts w:hint="eastAsia"/>
        </w:rPr>
        <w:t xml:space="preserve">   </w:t>
      </w:r>
      <w:r w:rsidR="003D1973">
        <w:tab/>
      </w:r>
      <w:r w:rsidR="00056EFC">
        <w:rPr>
          <w:rFonts w:hint="eastAsia"/>
        </w:rPr>
        <w:t xml:space="preserve">  </w:t>
      </w:r>
      <m:oMath>
        <m:sSub>
          <m:sSubPr>
            <m:ctrlPr>
              <w:rPr>
                <w:rFonts w:ascii="Cambria Math" w:hAnsi="Cambria Math"/>
              </w:rPr>
            </m:ctrlPr>
          </m:sSubPr>
          <m:e>
            <m:r>
              <w:rPr>
                <w:rFonts w:ascii="Cambria Math" w:hAnsi="Cambria Math"/>
              </w:rPr>
              <m:t xml:space="preserve"> R</m:t>
            </m:r>
          </m:e>
          <m:sub>
            <m:r>
              <w:rPr>
                <w:rFonts w:ascii="Cambria Math" w:hAnsi="Cambria Math"/>
              </w:rPr>
              <m:t>C</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SF</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b</m:t>
            </m:r>
          </m:sub>
        </m:sSub>
      </m:oMath>
      <w:r w:rsidR="00056EFC">
        <w:rPr>
          <w:rFonts w:hint="eastAsia"/>
        </w:rPr>
        <w:t xml:space="preserve">             </w:t>
      </w:r>
      <w:r w:rsidR="003D1973">
        <w:tab/>
      </w:r>
      <w:r w:rsidR="00056EFC">
        <w:rPr>
          <w:rFonts w:hint="eastAsia"/>
        </w:rPr>
        <w:t xml:space="preserve">      </w:t>
      </w:r>
      <w:r w:rsidR="00056EFC">
        <w:t xml:space="preserve">        </w:t>
      </w:r>
      <w:r w:rsidR="00056EFC">
        <w:rPr>
          <w:rFonts w:hint="eastAsia"/>
        </w:rPr>
        <w:t>（</w:t>
      </w:r>
      <w:r w:rsidR="00056EFC">
        <w:rPr>
          <w:rFonts w:hint="eastAsia"/>
        </w:rPr>
        <w:t>2</w:t>
      </w:r>
      <w:r w:rsidR="00056EFC">
        <w:rPr>
          <w:rFonts w:hint="eastAsia"/>
        </w:rPr>
        <w:t>）</w:t>
      </w:r>
    </w:p>
    <w:p w14:paraId="05E086FF" w14:textId="41AA75BC" w:rsidR="00056EFC" w:rsidRDefault="00986C28" w:rsidP="00197EF3">
      <w:r>
        <w:t>公</w:t>
      </w:r>
      <w:r w:rsidR="00056EFC">
        <w:t>式</w:t>
      </w:r>
      <w:r>
        <w:rPr>
          <w:rFonts w:hint="eastAsia"/>
        </w:rPr>
        <w:t>（</w:t>
      </w:r>
      <w:r>
        <w:rPr>
          <w:rFonts w:hint="eastAsia"/>
        </w:rPr>
        <w:t>2</w:t>
      </w:r>
      <w:r>
        <w:rPr>
          <w:rFonts w:hint="eastAsia"/>
        </w:rPr>
        <w:t>）</w:t>
      </w:r>
      <w:r w:rsidR="00056EFC">
        <w:t>中</w:t>
      </w:r>
      <w:r w:rsidR="00056EFC">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C</m:t>
            </m:r>
          </m:sub>
        </m:sSub>
      </m:oMath>
      <w:r w:rsidR="00056EFC">
        <w:t>为比特率</w:t>
      </w:r>
      <w:r w:rsidR="00056EFC">
        <w:rPr>
          <w:rFonts w:hint="eastAsia"/>
        </w:rPr>
        <w:t>；</w:t>
      </w:r>
      <m:oMath>
        <m:r>
          <m:rPr>
            <m:sty m:val="p"/>
          </m:rPr>
          <w:rPr>
            <w:rFonts w:ascii="Cambria Math" w:hAnsi="Cambria Math"/>
          </w:rPr>
          <m:t>SF</m:t>
        </m:r>
      </m:oMath>
      <w:r w:rsidR="00056EFC">
        <w:t>为扩频因子</w:t>
      </w:r>
      <w:r w:rsidR="00056EFC">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b</m:t>
            </m:r>
          </m:sub>
        </m:sSub>
      </m:oMath>
      <w:r w:rsidR="00056EFC">
        <w:rPr>
          <w:rFonts w:hint="eastAsia"/>
        </w:rPr>
        <w:t>为</w:t>
      </w:r>
      <w:r w:rsidR="00F01031">
        <w:rPr>
          <w:rFonts w:hint="eastAsia"/>
        </w:rPr>
        <w:t>编码</w:t>
      </w:r>
      <w:r w:rsidR="00056EFC">
        <w:rPr>
          <w:rFonts w:hint="eastAsia"/>
        </w:rPr>
        <w:t>速率。</w:t>
      </w:r>
    </w:p>
    <w:p w14:paraId="11A7AA2C" w14:textId="26D3BC29" w:rsidR="00056EFC" w:rsidRDefault="00D25A4A" w:rsidP="00197EF3">
      <w:r>
        <w:t>通过公式</w:t>
      </w:r>
      <w:r>
        <w:rPr>
          <w:rFonts w:hint="eastAsia"/>
        </w:rPr>
        <w:t>（</w:t>
      </w:r>
      <w:r>
        <w:rPr>
          <w:rFonts w:hint="eastAsia"/>
        </w:rPr>
        <w:t>1</w:t>
      </w:r>
      <w:r>
        <w:rPr>
          <w:rFonts w:hint="eastAsia"/>
        </w:rPr>
        <w:t>）（</w:t>
      </w:r>
      <w:r>
        <w:rPr>
          <w:rFonts w:hint="eastAsia"/>
        </w:rPr>
        <w:t>2</w:t>
      </w:r>
      <w:r w:rsidR="001205D7">
        <w:rPr>
          <w:rFonts w:hint="eastAsia"/>
        </w:rPr>
        <w:t>）可以看出，通过扩频技术，可以使通信的信噪比得到极大的改善。</w:t>
      </w:r>
      <w:r>
        <w:rPr>
          <w:rFonts w:hint="eastAsia"/>
        </w:rPr>
        <w:t>全球移动通信系统（</w:t>
      </w:r>
      <w:r>
        <w:rPr>
          <w:rFonts w:hint="eastAsia"/>
        </w:rPr>
        <w:t>GSM</w:t>
      </w:r>
      <w:r>
        <w:rPr>
          <w:rFonts w:hint="eastAsia"/>
        </w:rPr>
        <w:t>）使用的调制方式是</w:t>
      </w:r>
      <w:r w:rsidRPr="00D25A4A">
        <w:rPr>
          <w:rFonts w:hint="eastAsia"/>
        </w:rPr>
        <w:t>高斯最小频移键控</w:t>
      </w:r>
      <w:r>
        <w:rPr>
          <w:rFonts w:hint="eastAsia"/>
        </w:rPr>
        <w:t>（</w:t>
      </w:r>
      <w:r w:rsidRPr="00D25A4A">
        <w:t>GMSK</w:t>
      </w:r>
      <w:r>
        <w:rPr>
          <w:rFonts w:hint="eastAsia"/>
        </w:rPr>
        <w:t>），</w:t>
      </w:r>
      <w:r>
        <w:t>它与</w:t>
      </w:r>
      <w:r w:rsidR="008D2C51">
        <w:t>LoRa</w:t>
      </w:r>
      <w:r>
        <w:rPr>
          <w:rFonts w:hint="eastAsia"/>
        </w:rPr>
        <w:t>调制的信噪比如下表所示：</w:t>
      </w:r>
    </w:p>
    <w:p w14:paraId="4D1C20F0" w14:textId="334A7178" w:rsidR="00986C28" w:rsidRPr="00986C28" w:rsidRDefault="00986C28" w:rsidP="009E42F7">
      <w:pPr>
        <w:pStyle w:val="af0"/>
      </w:pPr>
      <w:r w:rsidRPr="00986C28">
        <w:t>表</w:t>
      </w:r>
      <w:r w:rsidR="00033200">
        <w:t>2</w:t>
      </w:r>
      <w:r>
        <w:rPr>
          <w:rFonts w:hint="eastAsia"/>
        </w:rPr>
        <w:t>-</w:t>
      </w:r>
      <w:r w:rsidRPr="00986C28">
        <w:rPr>
          <w:rFonts w:hint="eastAsia"/>
        </w:rPr>
        <w:t>2</w:t>
      </w:r>
      <w:r>
        <w:t xml:space="preserve"> LoRa</w:t>
      </w:r>
      <w:r>
        <w:t>和</w:t>
      </w:r>
      <w:r>
        <w:rPr>
          <w:rFonts w:hint="eastAsia"/>
        </w:rPr>
        <w:t>GSM</w:t>
      </w:r>
      <w:r>
        <w:rPr>
          <w:rFonts w:hint="eastAsia"/>
        </w:rPr>
        <w:t>信噪比比较</w:t>
      </w:r>
    </w:p>
    <w:tbl>
      <w:tblPr>
        <w:tblStyle w:val="a5"/>
        <w:tblW w:w="0" w:type="auto"/>
        <w:tblBorders>
          <w:left w:val="none" w:sz="0" w:space="0" w:color="auto"/>
          <w:right w:val="none" w:sz="0" w:space="0" w:color="auto"/>
        </w:tblBorders>
        <w:tblLook w:val="04A0" w:firstRow="1" w:lastRow="0" w:firstColumn="1" w:lastColumn="0" w:noHBand="0" w:noVBand="1"/>
      </w:tblPr>
      <w:tblGrid>
        <w:gridCol w:w="2765"/>
        <w:gridCol w:w="2765"/>
        <w:gridCol w:w="2766"/>
      </w:tblGrid>
      <w:tr w:rsidR="00D25A4A" w:rsidRPr="00986C28" w14:paraId="7FE5E94C" w14:textId="77777777" w:rsidTr="009E42F7">
        <w:tc>
          <w:tcPr>
            <w:tcW w:w="2765" w:type="dxa"/>
            <w:vAlign w:val="center"/>
          </w:tcPr>
          <w:p w14:paraId="6838230A" w14:textId="77777777" w:rsidR="00D25A4A" w:rsidRPr="00986C28" w:rsidRDefault="00D25A4A" w:rsidP="009E42F7">
            <w:pPr>
              <w:pStyle w:val="af1"/>
            </w:pPr>
            <w:r w:rsidRPr="00986C28">
              <w:rPr>
                <w:rFonts w:hint="eastAsia"/>
              </w:rPr>
              <w:t>调制技术</w:t>
            </w:r>
          </w:p>
        </w:tc>
        <w:tc>
          <w:tcPr>
            <w:tcW w:w="2765" w:type="dxa"/>
            <w:vAlign w:val="center"/>
          </w:tcPr>
          <w:p w14:paraId="4CA5144B" w14:textId="7144A37B" w:rsidR="00D25A4A" w:rsidRPr="00986C28" w:rsidRDefault="008D2C51" w:rsidP="009E42F7">
            <w:pPr>
              <w:pStyle w:val="af1"/>
            </w:pPr>
            <w:r w:rsidRPr="00986C28">
              <w:t>LoRa</w:t>
            </w:r>
            <w:r w:rsidR="00D25A4A" w:rsidRPr="00986C28">
              <w:rPr>
                <w:rFonts w:hint="eastAsia"/>
              </w:rPr>
              <w:t>调制（</w:t>
            </w:r>
            <w:r w:rsidR="00D25A4A" w:rsidRPr="00986C28">
              <w:rPr>
                <w:rFonts w:hint="eastAsia"/>
              </w:rPr>
              <w:t>SF</w:t>
            </w:r>
            <w:r w:rsidR="00D25A4A" w:rsidRPr="00986C28">
              <w:rPr>
                <w:rFonts w:hint="eastAsia"/>
              </w:rPr>
              <w:t>为</w:t>
            </w:r>
            <w:r w:rsidR="00D25A4A" w:rsidRPr="00986C28">
              <w:rPr>
                <w:rFonts w:hint="eastAsia"/>
              </w:rPr>
              <w:t>12</w:t>
            </w:r>
            <w:r w:rsidR="00D25A4A" w:rsidRPr="00986C28">
              <w:rPr>
                <w:rFonts w:hint="eastAsia"/>
              </w:rPr>
              <w:t>）</w:t>
            </w:r>
          </w:p>
        </w:tc>
        <w:tc>
          <w:tcPr>
            <w:tcW w:w="2766" w:type="dxa"/>
            <w:vAlign w:val="center"/>
          </w:tcPr>
          <w:p w14:paraId="74085D08" w14:textId="77777777" w:rsidR="00D25A4A" w:rsidRPr="00986C28" w:rsidRDefault="00D25A4A" w:rsidP="009E42F7">
            <w:pPr>
              <w:pStyle w:val="af1"/>
            </w:pPr>
            <w:r w:rsidRPr="00986C28">
              <w:rPr>
                <w:rFonts w:hint="eastAsia"/>
              </w:rPr>
              <w:t>GMSK</w:t>
            </w:r>
          </w:p>
        </w:tc>
      </w:tr>
      <w:tr w:rsidR="00D25A4A" w:rsidRPr="00986C28" w14:paraId="3399A5D5" w14:textId="77777777" w:rsidTr="009E42F7">
        <w:tc>
          <w:tcPr>
            <w:tcW w:w="2765" w:type="dxa"/>
            <w:vAlign w:val="center"/>
          </w:tcPr>
          <w:p w14:paraId="3234104E" w14:textId="77777777" w:rsidR="00D25A4A" w:rsidRPr="00986C28" w:rsidRDefault="00D25A4A" w:rsidP="009E42F7">
            <w:pPr>
              <w:pStyle w:val="af1"/>
            </w:pPr>
            <w:r w:rsidRPr="00986C28">
              <w:rPr>
                <w:rFonts w:hint="eastAsia"/>
              </w:rPr>
              <w:t>信噪比</w:t>
            </w:r>
          </w:p>
        </w:tc>
        <w:tc>
          <w:tcPr>
            <w:tcW w:w="2765" w:type="dxa"/>
            <w:vAlign w:val="center"/>
          </w:tcPr>
          <w:p w14:paraId="12625861" w14:textId="77777777" w:rsidR="00D25A4A" w:rsidRPr="00986C28" w:rsidRDefault="00D25A4A" w:rsidP="009E42F7">
            <w:pPr>
              <w:pStyle w:val="af1"/>
            </w:pPr>
            <w:r w:rsidRPr="00986C28">
              <w:rPr>
                <w:rFonts w:hint="eastAsia"/>
              </w:rPr>
              <w:t>-</w:t>
            </w:r>
            <w:r w:rsidRPr="00986C28">
              <w:t>20</w:t>
            </w:r>
          </w:p>
        </w:tc>
        <w:tc>
          <w:tcPr>
            <w:tcW w:w="2766" w:type="dxa"/>
            <w:vAlign w:val="center"/>
          </w:tcPr>
          <w:p w14:paraId="61E5451F" w14:textId="77777777" w:rsidR="00D25A4A" w:rsidRPr="00986C28" w:rsidRDefault="00D25A4A" w:rsidP="009E42F7">
            <w:pPr>
              <w:pStyle w:val="af1"/>
            </w:pPr>
            <w:r w:rsidRPr="00986C28">
              <w:rPr>
                <w:rFonts w:hint="eastAsia"/>
              </w:rPr>
              <w:t>9</w:t>
            </w:r>
          </w:p>
        </w:tc>
      </w:tr>
    </w:tbl>
    <w:p w14:paraId="29F3D795" w14:textId="3EAF64D4" w:rsidR="00D25A4A" w:rsidRDefault="00F86A8B" w:rsidP="00197EF3">
      <w:r>
        <w:rPr>
          <w:rFonts w:hint="eastAsia"/>
        </w:rPr>
        <w:t>信噪比越小，代表着可以接受到信噪比越低的信号，也就表明收集信号的能力越强，终端的灵敏度越高，</w:t>
      </w:r>
      <w:r w:rsidR="00817406">
        <w:rPr>
          <w:rFonts w:hint="eastAsia"/>
        </w:rPr>
        <w:t>从表</w:t>
      </w:r>
      <w:r w:rsidR="00033200">
        <w:t>2</w:t>
      </w:r>
      <w:r w:rsidR="00817406">
        <w:rPr>
          <w:rFonts w:hint="eastAsia"/>
        </w:rPr>
        <w:t>-</w:t>
      </w:r>
      <w:r w:rsidR="00817406">
        <w:t>2</w:t>
      </w:r>
      <w:r w:rsidR="00817406">
        <w:t>中</w:t>
      </w:r>
      <w:r w:rsidR="00E868C0">
        <w:rPr>
          <w:rFonts w:hint="eastAsia"/>
        </w:rPr>
        <w:t>可以看出</w:t>
      </w:r>
      <w:r w:rsidR="008D2C51">
        <w:t>LoRa</w:t>
      </w:r>
      <w:r w:rsidR="00E868C0">
        <w:rPr>
          <w:rFonts w:hint="eastAsia"/>
        </w:rPr>
        <w:t>调制比</w:t>
      </w:r>
      <w:r w:rsidR="00E868C0">
        <w:rPr>
          <w:rFonts w:hint="eastAsia"/>
        </w:rPr>
        <w:t>GMSK</w:t>
      </w:r>
      <w:r w:rsidR="00E868C0">
        <w:rPr>
          <w:rFonts w:hint="eastAsia"/>
        </w:rPr>
        <w:t>对灵敏度的要求要小得多。</w:t>
      </w:r>
    </w:p>
    <w:p w14:paraId="0AA236EA" w14:textId="618110AE" w:rsidR="00E868C0" w:rsidRDefault="00720427" w:rsidP="00197EF3">
      <w:pPr>
        <w:pStyle w:val="3"/>
      </w:pPr>
      <w:bookmarkStart w:id="39" w:name="_Toc509700924"/>
      <w:bookmarkStart w:id="40" w:name="_Toc509918942"/>
      <w:r>
        <w:t xml:space="preserve">2.2 </w:t>
      </w:r>
      <w:r w:rsidR="000F7EFA">
        <w:t>LoRaWAN</w:t>
      </w:r>
      <w:r w:rsidR="00E868C0">
        <w:rPr>
          <w:rFonts w:hint="eastAsia"/>
        </w:rPr>
        <w:t>协议和架构</w:t>
      </w:r>
      <w:bookmarkEnd w:id="39"/>
      <w:bookmarkEnd w:id="40"/>
    </w:p>
    <w:p w14:paraId="0C2162F0" w14:textId="6540783B" w:rsidR="00975F12" w:rsidRDefault="000F7EFA" w:rsidP="00197EF3">
      <w:r>
        <w:t>LoRaWAN</w:t>
      </w:r>
      <w:r w:rsidR="00975F12">
        <w:rPr>
          <w:rFonts w:hint="eastAsia"/>
        </w:rPr>
        <w:t>是由</w:t>
      </w:r>
      <w:r w:rsidR="008D2C51">
        <w:t>LoRa</w:t>
      </w:r>
      <w:r w:rsidR="00F45BDC">
        <w:rPr>
          <w:rFonts w:hint="eastAsia"/>
        </w:rPr>
        <w:t>同盟一起提出</w:t>
      </w:r>
      <w:r w:rsidR="00975F12">
        <w:rPr>
          <w:rFonts w:hint="eastAsia"/>
        </w:rPr>
        <w:t>的</w:t>
      </w:r>
      <w:r w:rsidR="00F45BDC">
        <w:rPr>
          <w:rFonts w:hint="eastAsia"/>
        </w:rPr>
        <w:t>L</w:t>
      </w:r>
      <w:r w:rsidR="00F45BDC">
        <w:t>PWAN</w:t>
      </w:r>
      <w:r w:rsidR="00F86A8B">
        <w:rPr>
          <w:rFonts w:hint="eastAsia"/>
        </w:rPr>
        <w:t>协议</w:t>
      </w:r>
      <w:r w:rsidR="00975F12">
        <w:rPr>
          <w:rFonts w:hint="eastAsia"/>
        </w:rPr>
        <w:t>，</w:t>
      </w:r>
      <w:r w:rsidR="00DF313D">
        <w:rPr>
          <w:rFonts w:hint="eastAsia"/>
        </w:rPr>
        <w:t>这个协议主要规定了</w:t>
      </w:r>
      <w:r w:rsidR="00DF313D">
        <w:rPr>
          <w:rFonts w:hint="eastAsia"/>
        </w:rPr>
        <w:t>LoRa</w:t>
      </w:r>
      <w:r w:rsidR="00DF313D">
        <w:rPr>
          <w:rFonts w:hint="eastAsia"/>
        </w:rPr>
        <w:t>传输的物理层结构</w:t>
      </w:r>
      <w:r w:rsidR="001503B3">
        <w:rPr>
          <w:rFonts w:hint="eastAsia"/>
        </w:rPr>
        <w:t>，使</w:t>
      </w:r>
      <w:r w:rsidR="00DF313D">
        <w:rPr>
          <w:rFonts w:hint="eastAsia"/>
        </w:rPr>
        <w:t>LoRa</w:t>
      </w:r>
      <w:r w:rsidR="00DF313D">
        <w:rPr>
          <w:rFonts w:hint="eastAsia"/>
        </w:rPr>
        <w:t>设备可以在全球范围内很容易的接通，</w:t>
      </w:r>
      <w:r w:rsidR="00975F12">
        <w:rPr>
          <w:rFonts w:hint="eastAsia"/>
        </w:rPr>
        <w:t>并且提高了设备的抗干扰能力。为了降低</w:t>
      </w:r>
      <w:r w:rsidR="00554DB8">
        <w:rPr>
          <w:rFonts w:hint="eastAsia"/>
        </w:rPr>
        <w:t>网络节点</w:t>
      </w:r>
      <w:r w:rsidR="00975F12">
        <w:rPr>
          <w:rFonts w:hint="eastAsia"/>
        </w:rPr>
        <w:t>的功耗，</w:t>
      </w:r>
      <w:r w:rsidR="00554DB8">
        <w:rPr>
          <w:rFonts w:hint="eastAsia"/>
        </w:rPr>
        <w:t>降低节点的工号，提高</w:t>
      </w:r>
      <w:r w:rsidR="00975F12">
        <w:rPr>
          <w:rFonts w:hint="eastAsia"/>
        </w:rPr>
        <w:t>整个</w:t>
      </w:r>
      <w:r w:rsidR="00554DB8">
        <w:rPr>
          <w:rFonts w:hint="eastAsia"/>
        </w:rPr>
        <w:t>系统体积</w:t>
      </w:r>
      <w:r w:rsidR="00975F12">
        <w:rPr>
          <w:rFonts w:hint="eastAsia"/>
        </w:rPr>
        <w:t>，</w:t>
      </w:r>
      <w:r>
        <w:t>LoRaWAN</w:t>
      </w:r>
      <w:r w:rsidR="00975F12">
        <w:rPr>
          <w:rFonts w:hint="eastAsia"/>
        </w:rPr>
        <w:t>服务器采用了速率自适应（</w:t>
      </w:r>
      <w:r w:rsidR="00975F12">
        <w:t>ADR</w:t>
      </w:r>
      <w:r w:rsidR="00975F12">
        <w:rPr>
          <w:rFonts w:hint="eastAsia"/>
        </w:rPr>
        <w:t>）算法来控制数据传输速率</w:t>
      </w:r>
      <w:r w:rsidR="001503B3">
        <w:rPr>
          <w:rFonts w:hint="eastAsia"/>
        </w:rPr>
        <w:t>，</w:t>
      </w:r>
      <w:r w:rsidR="001503B3">
        <w:t>LoRaWAN</w:t>
      </w:r>
      <w:r w:rsidR="001503B3">
        <w:rPr>
          <w:rFonts w:hint="eastAsia"/>
        </w:rPr>
        <w:t>系统的数据传送速度设计为</w:t>
      </w:r>
      <w:r w:rsidR="001503B3">
        <w:t>0.3kbps</w:t>
      </w:r>
      <w:r w:rsidR="001503B3">
        <w:rPr>
          <w:rFonts w:hint="eastAsia"/>
        </w:rPr>
        <w:t>至</w:t>
      </w:r>
      <w:r w:rsidR="001503B3">
        <w:t>50kbps</w:t>
      </w:r>
      <w:r w:rsidR="0049776D" w:rsidRPr="00343912">
        <w:rPr>
          <w:rFonts w:hint="eastAsia"/>
          <w:vertAlign w:val="superscript"/>
        </w:rPr>
        <w:t>[</w:t>
      </w:r>
      <w:r w:rsidR="0049776D" w:rsidRPr="00343912">
        <w:rPr>
          <w:vertAlign w:val="superscript"/>
        </w:rPr>
        <w:t>1</w:t>
      </w:r>
      <w:r w:rsidR="00D27EE3">
        <w:rPr>
          <w:vertAlign w:val="superscript"/>
        </w:rPr>
        <w:t>2</w:t>
      </w:r>
      <w:r w:rsidR="0049776D" w:rsidRPr="00343912">
        <w:rPr>
          <w:vertAlign w:val="superscript"/>
        </w:rPr>
        <w:t>]</w:t>
      </w:r>
      <w:r w:rsidR="0049776D">
        <w:t>。</w:t>
      </w:r>
    </w:p>
    <w:p w14:paraId="77DD3FF1" w14:textId="5E878C59" w:rsidR="000E3E3C" w:rsidRDefault="000E3E3C" w:rsidP="00197EF3">
      <w:r w:rsidRPr="000E3E3C">
        <w:rPr>
          <w:noProof/>
        </w:rPr>
        <w:lastRenderedPageBreak/>
        <w:drawing>
          <wp:inline distT="0" distB="0" distL="0" distR="0" wp14:anchorId="4C2C55FA" wp14:editId="5BEB3D6C">
            <wp:extent cx="5274310" cy="2887853"/>
            <wp:effectExtent l="0" t="0" r="2540" b="8255"/>
            <wp:docPr id="1" name="图片 1" descr="http://7xkqvo.com1.z0.glb.clouddn.com/lorawan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7xkqvo.com1.z0.glb.clouddn.com/lorawan_architec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87853"/>
                    </a:xfrm>
                    <a:prstGeom prst="rect">
                      <a:avLst/>
                    </a:prstGeom>
                    <a:noFill/>
                    <a:ln>
                      <a:noFill/>
                    </a:ln>
                  </pic:spPr>
                </pic:pic>
              </a:graphicData>
            </a:graphic>
          </wp:inline>
        </w:drawing>
      </w:r>
    </w:p>
    <w:p w14:paraId="7DEAE793" w14:textId="1B00EA39" w:rsidR="000E3E3C" w:rsidRPr="00986C28" w:rsidRDefault="000E3E3C" w:rsidP="009B4C77">
      <w:pPr>
        <w:pStyle w:val="af0"/>
      </w:pPr>
      <w:r w:rsidRPr="00986C28">
        <w:t>图</w:t>
      </w:r>
      <w:r w:rsidR="00033200">
        <w:t>2</w:t>
      </w:r>
      <w:r w:rsidR="00986C28" w:rsidRPr="00986C28">
        <w:rPr>
          <w:rFonts w:hint="eastAsia"/>
        </w:rPr>
        <w:t>-</w:t>
      </w:r>
      <w:r w:rsidR="00986C28" w:rsidRPr="00986C28">
        <w:t>1</w:t>
      </w:r>
      <w:r w:rsidR="00986C28">
        <w:t xml:space="preserve"> </w:t>
      </w:r>
      <w:r w:rsidR="00986C28" w:rsidRPr="00986C28">
        <w:t>LoRawan</w:t>
      </w:r>
      <w:r w:rsidR="00986C28" w:rsidRPr="00986C28">
        <w:t>网络架构</w:t>
      </w:r>
    </w:p>
    <w:p w14:paraId="37C2E950" w14:textId="794BD374" w:rsidR="000E3E3C" w:rsidRPr="00E868C0" w:rsidRDefault="000E3E3C" w:rsidP="00197EF3">
      <w:r>
        <w:t>图</w:t>
      </w:r>
      <w:r w:rsidR="00033200">
        <w:t>2</w:t>
      </w:r>
      <w:r w:rsidR="00817406">
        <w:rPr>
          <w:rFonts w:hint="eastAsia"/>
        </w:rPr>
        <w:t>-</w:t>
      </w:r>
      <w:r w:rsidR="00817406">
        <w:t>1</w:t>
      </w:r>
      <w:r>
        <w:t>是</w:t>
      </w:r>
      <w:r w:rsidR="000F7EFA">
        <w:t>LoRaWAN</w:t>
      </w:r>
      <w:r>
        <w:rPr>
          <w:rFonts w:hint="eastAsia"/>
        </w:rPr>
        <w:t>的</w:t>
      </w:r>
      <w:r w:rsidR="00AC7403">
        <w:rPr>
          <w:rFonts w:hint="eastAsia"/>
        </w:rPr>
        <w:t>系统构成</w:t>
      </w:r>
      <w:r>
        <w:rPr>
          <w:rFonts w:hint="eastAsia"/>
        </w:rPr>
        <w:t>，</w:t>
      </w:r>
      <w:r w:rsidR="00AC7403">
        <w:rPr>
          <w:rFonts w:hint="eastAsia"/>
        </w:rPr>
        <w:t>它是由网络子节点，中继器，云端服务器和业务服务器组成</w:t>
      </w:r>
      <w:r w:rsidRPr="000E3E3C">
        <w:rPr>
          <w:rFonts w:hint="eastAsia"/>
        </w:rPr>
        <w:t>。</w:t>
      </w:r>
      <w:r w:rsidR="00AC7403">
        <w:rPr>
          <w:rFonts w:hint="eastAsia"/>
        </w:rPr>
        <w:t>节点和中继器之间使用</w:t>
      </w:r>
      <w:proofErr w:type="gramStart"/>
      <w:r w:rsidR="00AC7403">
        <w:rPr>
          <w:rFonts w:hint="eastAsia"/>
        </w:rPr>
        <w:t>星型组</w:t>
      </w:r>
      <w:proofErr w:type="gramEnd"/>
      <w:r w:rsidR="00AC7403">
        <w:rPr>
          <w:rFonts w:hint="eastAsia"/>
        </w:rPr>
        <w:t>网结构，他们之间采用半双工模式，这基于</w:t>
      </w:r>
      <w:r w:rsidR="00AC7403">
        <w:rPr>
          <w:rFonts w:hint="eastAsia"/>
        </w:rPr>
        <w:t>LoRa</w:t>
      </w:r>
      <w:r w:rsidR="00AC7403">
        <w:rPr>
          <w:rFonts w:hint="eastAsia"/>
        </w:rPr>
        <w:t>的远间距传输模式，在网络节点的使用中，官方文档中给出了</w:t>
      </w:r>
      <w:r w:rsidR="00AC7403">
        <w:rPr>
          <w:rFonts w:hint="eastAsia"/>
        </w:rPr>
        <w:t>6</w:t>
      </w:r>
      <w:r w:rsidR="00AC7403">
        <w:rPr>
          <w:rFonts w:hint="eastAsia"/>
        </w:rPr>
        <w:t>个可使用的应用，如水表技术，宠物追踪等，每个节点都可以将数据发送个不同的中继器</w:t>
      </w:r>
      <w:r w:rsidRPr="000E3E3C">
        <w:rPr>
          <w:rFonts w:hint="eastAsia"/>
        </w:rPr>
        <w:t>。</w:t>
      </w:r>
      <w:r w:rsidR="00AC7403">
        <w:rPr>
          <w:rFonts w:hint="eastAsia"/>
        </w:rPr>
        <w:t>中继器则将</w:t>
      </w:r>
      <w:r w:rsidRPr="000E3E3C">
        <w:rPr>
          <w:rFonts w:hint="eastAsia"/>
        </w:rPr>
        <w:t>NS</w:t>
      </w:r>
      <w:r w:rsidR="00AC7403">
        <w:rPr>
          <w:rFonts w:hint="eastAsia"/>
        </w:rPr>
        <w:t>和终端之间通过</w:t>
      </w:r>
      <w:r w:rsidR="000F7EFA">
        <w:t>LoRaWAN</w:t>
      </w:r>
      <w:r w:rsidRPr="000E3E3C">
        <w:rPr>
          <w:rFonts w:hint="eastAsia"/>
        </w:rPr>
        <w:t>协议</w:t>
      </w:r>
      <w:r w:rsidR="00AC7403">
        <w:rPr>
          <w:rFonts w:hint="eastAsia"/>
        </w:rPr>
        <w:t>进行联通，最后传感器收集到的</w:t>
      </w:r>
      <w:r w:rsidRPr="000E3E3C">
        <w:rPr>
          <w:rFonts w:hint="eastAsia"/>
        </w:rPr>
        <w:t>数据分别</w:t>
      </w:r>
      <w:r w:rsidR="009C6D5D">
        <w:rPr>
          <w:rFonts w:hint="eastAsia"/>
        </w:rPr>
        <w:t>通过</w:t>
      </w:r>
      <w:del w:id="41" w:author="mao" w:date="2018-03-29T10:54:00Z">
        <w:r w:rsidRPr="000E3E3C" w:rsidDel="001503B3">
          <w:rPr>
            <w:rFonts w:hint="eastAsia"/>
          </w:rPr>
          <w:delText>在了</w:delText>
        </w:r>
      </w:del>
      <w:r w:rsidR="008D2C51">
        <w:t>LoRa</w:t>
      </w:r>
      <w:r w:rsidR="00AC7403">
        <w:t>WAN</w:t>
      </w:r>
      <w:r w:rsidR="00AC7403">
        <w:rPr>
          <w:rFonts w:hint="eastAsia"/>
        </w:rPr>
        <w:t>发射模组</w:t>
      </w:r>
      <w:r w:rsidRPr="000E3E3C">
        <w:rPr>
          <w:rFonts w:hint="eastAsia"/>
        </w:rPr>
        <w:t>和</w:t>
      </w:r>
      <w:r w:rsidRPr="000E3E3C">
        <w:rPr>
          <w:rFonts w:hint="eastAsia"/>
        </w:rPr>
        <w:t>Tcp/IP</w:t>
      </w:r>
      <w:r w:rsidR="009C6D5D">
        <w:rPr>
          <w:rFonts w:hint="eastAsia"/>
        </w:rPr>
        <w:t>进行传递</w:t>
      </w:r>
      <w:r w:rsidRPr="000E3E3C">
        <w:rPr>
          <w:rFonts w:hint="eastAsia"/>
        </w:rPr>
        <w:t>。</w:t>
      </w:r>
    </w:p>
    <w:p w14:paraId="4B7D8617" w14:textId="5A0112BF" w:rsidR="00E868C0" w:rsidRDefault="003437AB" w:rsidP="00197EF3">
      <w:r>
        <w:t>在</w:t>
      </w:r>
      <w:r w:rsidR="000F7EFA">
        <w:t>LoRaWAN</w:t>
      </w:r>
      <w:r>
        <w:rPr>
          <w:rFonts w:hint="eastAsia"/>
        </w:rPr>
        <w:t>协议</w:t>
      </w:r>
      <w:r w:rsidR="005C5ED8">
        <w:rPr>
          <w:rFonts w:hint="eastAsia"/>
        </w:rPr>
        <w:t>有三种应用场景，协议中针对这三种场景规划了</w:t>
      </w:r>
      <w:r w:rsidR="005C5ED8" w:rsidRPr="003437AB">
        <w:rPr>
          <w:rFonts w:hint="eastAsia"/>
        </w:rPr>
        <w:t>三类</w:t>
      </w:r>
      <w:r w:rsidR="005C5ED8">
        <w:rPr>
          <w:rFonts w:hint="eastAsia"/>
        </w:rPr>
        <w:t>网络节点</w:t>
      </w:r>
      <w:r w:rsidRPr="003437AB">
        <w:rPr>
          <w:rFonts w:hint="eastAsia"/>
        </w:rPr>
        <w:t>ClassA/B/C</w:t>
      </w:r>
      <w:r w:rsidRPr="003437AB">
        <w:rPr>
          <w:rFonts w:hint="eastAsia"/>
        </w:rPr>
        <w:t>，</w:t>
      </w:r>
      <w:r w:rsidR="005C5ED8">
        <w:rPr>
          <w:rFonts w:hint="eastAsia"/>
        </w:rPr>
        <w:t>三种场景可以满足在工业和民用中大部分的情况</w:t>
      </w:r>
      <w:r w:rsidRPr="003437AB">
        <w:rPr>
          <w:rFonts w:hint="eastAsia"/>
        </w:rPr>
        <w:t>。</w:t>
      </w:r>
      <w:r>
        <w:rPr>
          <w:rFonts w:hint="eastAsia"/>
        </w:rPr>
        <w:t>下表介绍了三类的特点。</w:t>
      </w:r>
    </w:p>
    <w:p w14:paraId="7F24872B" w14:textId="5DFD50E3" w:rsidR="00986C28" w:rsidRPr="009B4C77" w:rsidRDefault="00986C28" w:rsidP="009B4C77">
      <w:pPr>
        <w:pStyle w:val="af0"/>
      </w:pPr>
      <w:r w:rsidRPr="00986C28">
        <w:rPr>
          <w:rFonts w:hint="eastAsia"/>
        </w:rPr>
        <w:t>表</w:t>
      </w:r>
      <w:r w:rsidR="00033200">
        <w:t>2</w:t>
      </w:r>
      <w:r w:rsidR="00033200">
        <w:rPr>
          <w:rFonts w:hint="eastAsia"/>
        </w:rPr>
        <w:t>-</w:t>
      </w:r>
      <w:r w:rsidR="00033200">
        <w:t>3 LoRaWAN</w:t>
      </w:r>
      <w:r w:rsidR="00033200">
        <w:t>类型介绍</w:t>
      </w:r>
    </w:p>
    <w:tbl>
      <w:tblPr>
        <w:tblStyle w:val="a5"/>
        <w:tblW w:w="0" w:type="auto"/>
        <w:tblBorders>
          <w:left w:val="none" w:sz="0" w:space="0" w:color="auto"/>
          <w:right w:val="none" w:sz="0" w:space="0" w:color="auto"/>
        </w:tblBorders>
        <w:tblLook w:val="04A0" w:firstRow="1" w:lastRow="0" w:firstColumn="1" w:lastColumn="0" w:noHBand="0" w:noVBand="1"/>
      </w:tblPr>
      <w:tblGrid>
        <w:gridCol w:w="2074"/>
        <w:gridCol w:w="2074"/>
        <w:gridCol w:w="2074"/>
        <w:gridCol w:w="2074"/>
      </w:tblGrid>
      <w:tr w:rsidR="003437AB" w:rsidRPr="00986C28" w14:paraId="3BDAD923" w14:textId="77777777" w:rsidTr="009E42F7">
        <w:tc>
          <w:tcPr>
            <w:tcW w:w="2074" w:type="dxa"/>
          </w:tcPr>
          <w:p w14:paraId="298E0D01" w14:textId="77777777" w:rsidR="003437AB" w:rsidRPr="00986C28" w:rsidRDefault="003437AB" w:rsidP="009E42F7">
            <w:pPr>
              <w:pStyle w:val="af1"/>
            </w:pPr>
            <w:r w:rsidRPr="00986C28">
              <w:t>CLASS</w:t>
            </w:r>
          </w:p>
        </w:tc>
        <w:tc>
          <w:tcPr>
            <w:tcW w:w="2074" w:type="dxa"/>
          </w:tcPr>
          <w:p w14:paraId="4995A160" w14:textId="77777777" w:rsidR="003437AB" w:rsidRPr="00986C28" w:rsidRDefault="003437AB" w:rsidP="009E42F7">
            <w:pPr>
              <w:pStyle w:val="af1"/>
            </w:pPr>
            <w:r w:rsidRPr="00986C28">
              <w:rPr>
                <w:rFonts w:hint="eastAsia"/>
              </w:rPr>
              <w:t>介绍</w:t>
            </w:r>
          </w:p>
        </w:tc>
        <w:tc>
          <w:tcPr>
            <w:tcW w:w="2074" w:type="dxa"/>
          </w:tcPr>
          <w:p w14:paraId="0C5CBAB1" w14:textId="77777777" w:rsidR="003437AB" w:rsidRPr="00986C28" w:rsidRDefault="003437AB" w:rsidP="009E42F7">
            <w:pPr>
              <w:pStyle w:val="af1"/>
            </w:pPr>
            <w:r w:rsidRPr="00986C28">
              <w:rPr>
                <w:rFonts w:hint="eastAsia"/>
              </w:rPr>
              <w:t>下行时机</w:t>
            </w:r>
          </w:p>
        </w:tc>
        <w:tc>
          <w:tcPr>
            <w:tcW w:w="2074" w:type="dxa"/>
          </w:tcPr>
          <w:p w14:paraId="5C72D178" w14:textId="77777777" w:rsidR="003437AB" w:rsidRPr="00986C28" w:rsidRDefault="003437AB" w:rsidP="009E42F7">
            <w:pPr>
              <w:pStyle w:val="af1"/>
            </w:pPr>
            <w:r w:rsidRPr="00986C28">
              <w:rPr>
                <w:rFonts w:hint="eastAsia"/>
              </w:rPr>
              <w:t>应用场景</w:t>
            </w:r>
          </w:p>
        </w:tc>
      </w:tr>
      <w:tr w:rsidR="003437AB" w:rsidRPr="00986C28" w14:paraId="7526AA6A" w14:textId="77777777" w:rsidTr="009E42F7">
        <w:tc>
          <w:tcPr>
            <w:tcW w:w="2074" w:type="dxa"/>
          </w:tcPr>
          <w:p w14:paraId="55C8E6CF" w14:textId="77777777" w:rsidR="003437AB" w:rsidRPr="00986C28" w:rsidRDefault="003437AB" w:rsidP="009E42F7">
            <w:pPr>
              <w:pStyle w:val="af1"/>
            </w:pPr>
            <w:r w:rsidRPr="00986C28">
              <w:rPr>
                <w:rFonts w:hint="eastAsia"/>
              </w:rPr>
              <w:t>A</w:t>
            </w:r>
          </w:p>
        </w:tc>
        <w:tc>
          <w:tcPr>
            <w:tcW w:w="2074" w:type="dxa"/>
          </w:tcPr>
          <w:p w14:paraId="174B7DE6" w14:textId="4D525750" w:rsidR="003437AB" w:rsidRPr="00986C28" w:rsidRDefault="003437AB" w:rsidP="009E42F7">
            <w:pPr>
              <w:pStyle w:val="af1"/>
            </w:pPr>
            <w:r w:rsidRPr="00986C28">
              <w:rPr>
                <w:rFonts w:hint="eastAsia"/>
              </w:rPr>
              <w:t>ClassA</w:t>
            </w:r>
            <w:r w:rsidRPr="00986C28">
              <w:rPr>
                <w:rFonts w:hint="eastAsia"/>
              </w:rPr>
              <w:t>的终端采用</w:t>
            </w:r>
            <w:r w:rsidRPr="00986C28">
              <w:rPr>
                <w:rFonts w:hint="eastAsia"/>
              </w:rPr>
              <w:t>ALOHA</w:t>
            </w:r>
            <w:r w:rsidRPr="00986C28">
              <w:rPr>
                <w:rFonts w:hint="eastAsia"/>
              </w:rPr>
              <w:t>协议按需上报数据。在每次上行后都会紧跟两个短暂的下行接收窗口，以此实现双向传输。这种操作是最省电的。</w:t>
            </w:r>
          </w:p>
        </w:tc>
        <w:tc>
          <w:tcPr>
            <w:tcW w:w="2074" w:type="dxa"/>
          </w:tcPr>
          <w:p w14:paraId="4629AD35" w14:textId="209574F4" w:rsidR="003437AB" w:rsidRPr="00986C28" w:rsidRDefault="003437AB" w:rsidP="009E42F7">
            <w:pPr>
              <w:pStyle w:val="af1"/>
            </w:pPr>
            <w:r w:rsidRPr="00986C28">
              <w:rPr>
                <w:rFonts w:hint="eastAsia"/>
              </w:rPr>
              <w:t>必须等待终端上报数据后才能对其下发数据。</w:t>
            </w:r>
          </w:p>
        </w:tc>
        <w:tc>
          <w:tcPr>
            <w:tcW w:w="2074" w:type="dxa"/>
          </w:tcPr>
          <w:p w14:paraId="47E69D20" w14:textId="56F8E990" w:rsidR="003437AB" w:rsidRPr="00986C28" w:rsidRDefault="003437AB" w:rsidP="009E42F7">
            <w:pPr>
              <w:pStyle w:val="af1"/>
            </w:pPr>
            <w:r w:rsidRPr="00986C28">
              <w:rPr>
                <w:rFonts w:hint="eastAsia"/>
              </w:rPr>
              <w:t>垃圾</w:t>
            </w:r>
            <w:r w:rsidR="00933673">
              <w:rPr>
                <w:rFonts w:hint="eastAsia"/>
              </w:rPr>
              <w:t>箱状态监测</w:t>
            </w:r>
            <w:r w:rsidRPr="00986C28">
              <w:rPr>
                <w:rFonts w:hint="eastAsia"/>
              </w:rPr>
              <w:t>、烟雾</w:t>
            </w:r>
            <w:r w:rsidR="00933673">
              <w:rPr>
                <w:rFonts w:hint="eastAsia"/>
              </w:rPr>
              <w:t>传感器</w:t>
            </w:r>
            <w:r w:rsidRPr="00986C28">
              <w:rPr>
                <w:rFonts w:hint="eastAsia"/>
              </w:rPr>
              <w:t>、</w:t>
            </w:r>
            <w:r w:rsidR="00933673">
              <w:rPr>
                <w:rFonts w:hint="eastAsia"/>
              </w:rPr>
              <w:t>敏感气体监测</w:t>
            </w:r>
            <w:r w:rsidR="00D27EE3">
              <w:rPr>
                <w:rFonts w:hint="eastAsia"/>
                <w:vertAlign w:val="superscript"/>
              </w:rPr>
              <w:t>[13</w:t>
            </w:r>
            <w:r w:rsidR="00860B3A" w:rsidRPr="00343912">
              <w:rPr>
                <w:rFonts w:hint="eastAsia"/>
                <w:vertAlign w:val="superscript"/>
              </w:rPr>
              <w:t>]</w:t>
            </w:r>
            <w:r w:rsidRPr="00986C28">
              <w:rPr>
                <w:rFonts w:hint="eastAsia"/>
              </w:rPr>
              <w:t>等</w:t>
            </w:r>
          </w:p>
        </w:tc>
      </w:tr>
      <w:tr w:rsidR="003437AB" w:rsidRPr="00986C28" w14:paraId="409AC03A" w14:textId="77777777" w:rsidTr="009E42F7">
        <w:tc>
          <w:tcPr>
            <w:tcW w:w="2074" w:type="dxa"/>
          </w:tcPr>
          <w:p w14:paraId="6764A3E2" w14:textId="77777777" w:rsidR="003437AB" w:rsidRPr="00986C28" w:rsidRDefault="003437AB" w:rsidP="009E42F7">
            <w:pPr>
              <w:pStyle w:val="af1"/>
            </w:pPr>
            <w:r w:rsidRPr="00986C28">
              <w:rPr>
                <w:rFonts w:hint="eastAsia"/>
              </w:rPr>
              <w:t>B</w:t>
            </w:r>
          </w:p>
        </w:tc>
        <w:tc>
          <w:tcPr>
            <w:tcW w:w="2074" w:type="dxa"/>
          </w:tcPr>
          <w:p w14:paraId="1AF00D37" w14:textId="5AED4EAF" w:rsidR="003437AB" w:rsidRPr="00986C28" w:rsidRDefault="003437AB" w:rsidP="009E42F7">
            <w:pPr>
              <w:pStyle w:val="af1"/>
            </w:pPr>
            <w:r w:rsidRPr="00986C28">
              <w:rPr>
                <w:rFonts w:hint="eastAsia"/>
              </w:rPr>
              <w:t>ClassB</w:t>
            </w:r>
            <w:r w:rsidR="00832E7B">
              <w:rPr>
                <w:rFonts w:hint="eastAsia"/>
              </w:rPr>
              <w:t>在</w:t>
            </w:r>
            <w:r w:rsidR="00832E7B">
              <w:rPr>
                <w:rFonts w:hint="eastAsia"/>
              </w:rPr>
              <w:t>ClassA</w:t>
            </w:r>
            <w:r w:rsidR="00832E7B">
              <w:rPr>
                <w:rFonts w:hint="eastAsia"/>
              </w:rPr>
              <w:t>的基础上在固定的时间内会打开下发的</w:t>
            </w:r>
            <w:r w:rsidR="00832E7B">
              <w:rPr>
                <w:rFonts w:hint="eastAsia"/>
              </w:rPr>
              <w:lastRenderedPageBreak/>
              <w:t>窗口，此时服务器会下发消息，此过程需要终端节点和网管服务器同步时间。</w:t>
            </w:r>
          </w:p>
        </w:tc>
        <w:tc>
          <w:tcPr>
            <w:tcW w:w="2074" w:type="dxa"/>
          </w:tcPr>
          <w:p w14:paraId="0637B0FB" w14:textId="06FD8E8C" w:rsidR="003437AB" w:rsidRPr="00986C28" w:rsidRDefault="00832E7B" w:rsidP="009E42F7">
            <w:pPr>
              <w:pStyle w:val="af1"/>
            </w:pPr>
            <w:r>
              <w:rPr>
                <w:rFonts w:hint="eastAsia"/>
              </w:rPr>
              <w:lastRenderedPageBreak/>
              <w:t>在</w:t>
            </w:r>
            <w:r>
              <w:rPr>
                <w:rFonts w:hint="eastAsia"/>
              </w:rPr>
              <w:t>ClassA</w:t>
            </w:r>
            <w:r>
              <w:rPr>
                <w:rFonts w:hint="eastAsia"/>
              </w:rPr>
              <w:t>的情况外可以在固定时间内</w:t>
            </w:r>
            <w:r>
              <w:rPr>
                <w:rFonts w:hint="eastAsia"/>
              </w:rPr>
              <w:lastRenderedPageBreak/>
              <w:t>会打开窗口，此时可以下发</w:t>
            </w:r>
          </w:p>
        </w:tc>
        <w:tc>
          <w:tcPr>
            <w:tcW w:w="2074" w:type="dxa"/>
          </w:tcPr>
          <w:p w14:paraId="218D30ED" w14:textId="5CABB4F5" w:rsidR="003437AB" w:rsidRPr="00986C28" w:rsidRDefault="00832E7B" w:rsidP="009E42F7">
            <w:pPr>
              <w:pStyle w:val="af1"/>
            </w:pPr>
            <w:r>
              <w:rPr>
                <w:rFonts w:hint="eastAsia"/>
              </w:rPr>
              <w:lastRenderedPageBreak/>
              <w:t>抄表设备</w:t>
            </w:r>
            <w:r w:rsidR="00D27EE3">
              <w:rPr>
                <w:rFonts w:hint="eastAsia"/>
                <w:vertAlign w:val="superscript"/>
              </w:rPr>
              <w:t>[14</w:t>
            </w:r>
            <w:r w:rsidR="00A61E47" w:rsidRPr="00343912">
              <w:rPr>
                <w:rFonts w:hint="eastAsia"/>
                <w:vertAlign w:val="superscript"/>
              </w:rPr>
              <w:t>]</w:t>
            </w:r>
            <w:r w:rsidR="003437AB" w:rsidRPr="00986C28">
              <w:rPr>
                <w:rFonts w:hint="eastAsia"/>
              </w:rPr>
              <w:t>等</w:t>
            </w:r>
          </w:p>
        </w:tc>
      </w:tr>
      <w:tr w:rsidR="003437AB" w:rsidRPr="00986C28" w14:paraId="03EF0851" w14:textId="77777777" w:rsidTr="009E42F7">
        <w:tc>
          <w:tcPr>
            <w:tcW w:w="2074" w:type="dxa"/>
          </w:tcPr>
          <w:p w14:paraId="0BCD3988" w14:textId="77777777" w:rsidR="003437AB" w:rsidRPr="00986C28" w:rsidRDefault="003437AB" w:rsidP="009E42F7">
            <w:pPr>
              <w:pStyle w:val="af1"/>
            </w:pPr>
            <w:r w:rsidRPr="00986C28">
              <w:rPr>
                <w:rFonts w:hint="eastAsia"/>
              </w:rPr>
              <w:lastRenderedPageBreak/>
              <w:t>C</w:t>
            </w:r>
          </w:p>
        </w:tc>
        <w:tc>
          <w:tcPr>
            <w:tcW w:w="2074" w:type="dxa"/>
          </w:tcPr>
          <w:p w14:paraId="5B24BC52" w14:textId="5F53AC3B" w:rsidR="003437AB" w:rsidRPr="00986C28" w:rsidRDefault="003437AB" w:rsidP="009E42F7">
            <w:pPr>
              <w:pStyle w:val="af1"/>
            </w:pPr>
            <w:r w:rsidRPr="00986C28">
              <w:rPr>
                <w:rFonts w:hint="eastAsia"/>
              </w:rPr>
              <w:t>ClassC</w:t>
            </w:r>
            <w:r w:rsidRPr="00986C28">
              <w:rPr>
                <w:rFonts w:hint="eastAsia"/>
              </w:rPr>
              <w:t>的</w:t>
            </w:r>
            <w:r w:rsidR="00832E7B">
              <w:rPr>
                <w:rFonts w:hint="eastAsia"/>
              </w:rPr>
              <w:t>节点会一直打开下发窗口，只会在上发消息的时候暂时关闭</w:t>
            </w:r>
            <w:r w:rsidRPr="00986C28">
              <w:rPr>
                <w:rFonts w:hint="eastAsia"/>
              </w:rPr>
              <w:t>。</w:t>
            </w:r>
            <w:r w:rsidRPr="00986C28">
              <w:rPr>
                <w:rFonts w:hint="eastAsia"/>
              </w:rPr>
              <w:t>ClassC</w:t>
            </w:r>
            <w:r w:rsidRPr="00986C28">
              <w:rPr>
                <w:rFonts w:hint="eastAsia"/>
              </w:rPr>
              <w:t>的终端会比</w:t>
            </w:r>
            <w:r w:rsidRPr="00986C28">
              <w:rPr>
                <w:rFonts w:hint="eastAsia"/>
              </w:rPr>
              <w:t>ClassA</w:t>
            </w:r>
            <w:r w:rsidRPr="00986C28">
              <w:rPr>
                <w:rFonts w:hint="eastAsia"/>
              </w:rPr>
              <w:t>和</w:t>
            </w:r>
            <w:r w:rsidRPr="00986C28">
              <w:rPr>
                <w:rFonts w:hint="eastAsia"/>
              </w:rPr>
              <w:t>ClassB</w:t>
            </w:r>
            <w:r w:rsidRPr="00986C28">
              <w:rPr>
                <w:rFonts w:hint="eastAsia"/>
              </w:rPr>
              <w:t>更加耗电。</w:t>
            </w:r>
          </w:p>
        </w:tc>
        <w:tc>
          <w:tcPr>
            <w:tcW w:w="2074" w:type="dxa"/>
          </w:tcPr>
          <w:p w14:paraId="2B596C2F" w14:textId="50F865AC" w:rsidR="003437AB" w:rsidRPr="00986C28" w:rsidRDefault="00832E7B" w:rsidP="009E42F7">
            <w:pPr>
              <w:pStyle w:val="af1"/>
            </w:pPr>
            <w:r>
              <w:rPr>
                <w:rFonts w:hint="eastAsia"/>
              </w:rPr>
              <w:t>在任何时间都可以由服务器下发消息。</w:t>
            </w:r>
          </w:p>
        </w:tc>
        <w:tc>
          <w:tcPr>
            <w:tcW w:w="2074" w:type="dxa"/>
          </w:tcPr>
          <w:p w14:paraId="20980B1D" w14:textId="2EF02947" w:rsidR="003437AB" w:rsidRPr="00986C28" w:rsidRDefault="00832E7B" w:rsidP="009E42F7">
            <w:pPr>
              <w:pStyle w:val="af1"/>
            </w:pPr>
            <w:r>
              <w:rPr>
                <w:rFonts w:hint="eastAsia"/>
              </w:rPr>
              <w:t>照明监控</w:t>
            </w:r>
            <w:r w:rsidR="00D27EE3">
              <w:rPr>
                <w:rFonts w:hint="eastAsia"/>
                <w:vertAlign w:val="superscript"/>
              </w:rPr>
              <w:t>[15</w:t>
            </w:r>
            <w:r w:rsidR="00BE6502" w:rsidRPr="00343912">
              <w:rPr>
                <w:rFonts w:hint="eastAsia"/>
                <w:vertAlign w:val="superscript"/>
              </w:rPr>
              <w:t>]</w:t>
            </w:r>
            <w:r w:rsidR="00AE5A8E">
              <w:rPr>
                <w:rFonts w:hint="eastAsia"/>
              </w:rPr>
              <w:t>、</w:t>
            </w:r>
            <w:r>
              <w:rPr>
                <w:rFonts w:hint="eastAsia"/>
              </w:rPr>
              <w:t>用电安全监控</w:t>
            </w:r>
            <w:r w:rsidR="00AE5A8E">
              <w:rPr>
                <w:rFonts w:hint="eastAsia"/>
              </w:rPr>
              <w:t>和养老监控</w:t>
            </w:r>
            <w:r w:rsidR="00AE5A8E" w:rsidRPr="00343912">
              <w:rPr>
                <w:rFonts w:hint="eastAsia"/>
                <w:vertAlign w:val="superscript"/>
              </w:rPr>
              <w:t>[</w:t>
            </w:r>
            <w:r w:rsidR="00D27EE3">
              <w:rPr>
                <w:vertAlign w:val="superscript"/>
              </w:rPr>
              <w:t>1</w:t>
            </w:r>
            <w:r w:rsidR="00AE5A8E" w:rsidRPr="00343912">
              <w:rPr>
                <w:rFonts w:hint="eastAsia"/>
                <w:vertAlign w:val="superscript"/>
              </w:rPr>
              <w:t>6]</w:t>
            </w:r>
            <w:r w:rsidR="003437AB" w:rsidRPr="00986C28">
              <w:rPr>
                <w:rFonts w:hint="eastAsia"/>
              </w:rPr>
              <w:t>等</w:t>
            </w:r>
          </w:p>
        </w:tc>
      </w:tr>
    </w:tbl>
    <w:p w14:paraId="2BFB852B" w14:textId="755168BD" w:rsidR="003437AB" w:rsidRDefault="007145EB" w:rsidP="00197EF3">
      <w:r>
        <w:rPr>
          <w:rFonts w:hint="eastAsia"/>
        </w:rPr>
        <w:t>终端节点在发送消息给服务器之前需要先连接上服务器的网络</w:t>
      </w:r>
      <w:r w:rsidR="003437AB">
        <w:rPr>
          <w:rFonts w:hint="eastAsia"/>
        </w:rPr>
        <w:t>，</w:t>
      </w:r>
      <w:r>
        <w:rPr>
          <w:rFonts w:hint="eastAsia"/>
        </w:rPr>
        <w:t>两种模式可供选择</w:t>
      </w:r>
      <w:r w:rsidR="003437AB" w:rsidRPr="003437AB">
        <w:rPr>
          <w:rFonts w:hint="eastAsia"/>
        </w:rPr>
        <w:t>：</w:t>
      </w:r>
      <w:r w:rsidR="003437AB" w:rsidRPr="003437AB">
        <w:rPr>
          <w:rFonts w:hint="eastAsia"/>
        </w:rPr>
        <w:t>Over-the-Air</w:t>
      </w:r>
      <w:r w:rsidR="003437AB">
        <w:t xml:space="preserve"> A</w:t>
      </w:r>
      <w:r w:rsidR="003437AB" w:rsidRPr="003437AB">
        <w:rPr>
          <w:rFonts w:hint="eastAsia"/>
        </w:rPr>
        <w:t>ctivation(</w:t>
      </w:r>
      <w:r w:rsidR="003437AB" w:rsidRPr="003437AB">
        <w:rPr>
          <w:rFonts w:hint="eastAsia"/>
        </w:rPr>
        <w:t>空中激活方式</w:t>
      </w:r>
      <w:r w:rsidR="003437AB" w:rsidRPr="003437AB">
        <w:rPr>
          <w:rFonts w:hint="eastAsia"/>
        </w:rPr>
        <w:t xml:space="preserve"> OTAA)</w:t>
      </w:r>
      <w:ins w:id="42" w:author="mao" w:date="2018-03-29T10:55:00Z">
        <w:r w:rsidR="001503B3">
          <w:rPr>
            <w:rFonts w:hint="eastAsia"/>
          </w:rPr>
          <w:t>与</w:t>
        </w:r>
      </w:ins>
      <w:del w:id="43" w:author="mao" w:date="2018-03-29T10:55:00Z">
        <w:r w:rsidR="003437AB" w:rsidRPr="003437AB" w:rsidDel="001503B3">
          <w:rPr>
            <w:rFonts w:hint="eastAsia"/>
          </w:rPr>
          <w:delText>，</w:delText>
        </w:r>
      </w:del>
      <w:r w:rsidR="003437AB" w:rsidRPr="003437AB">
        <w:rPr>
          <w:rFonts w:hint="eastAsia"/>
        </w:rPr>
        <w:t>Activation by Personalization(</w:t>
      </w:r>
      <w:r w:rsidR="003437AB" w:rsidRPr="003437AB">
        <w:rPr>
          <w:rFonts w:hint="eastAsia"/>
        </w:rPr>
        <w:t>独立激活方式</w:t>
      </w:r>
      <w:r w:rsidR="003437AB" w:rsidRPr="003437AB">
        <w:rPr>
          <w:rFonts w:hint="eastAsia"/>
        </w:rPr>
        <w:t xml:space="preserve"> ABP)</w:t>
      </w:r>
      <w:r w:rsidR="003437AB" w:rsidRPr="003437AB">
        <w:rPr>
          <w:rFonts w:hint="eastAsia"/>
        </w:rPr>
        <w:t>。</w:t>
      </w:r>
      <w:r w:rsidR="00633DFD">
        <w:rPr>
          <w:rFonts w:hint="eastAsia"/>
        </w:rPr>
        <w:t>在工业上使用的</w:t>
      </w:r>
      <w:r w:rsidR="000F7EFA">
        <w:t>LoRaWAN</w:t>
      </w:r>
      <w:r w:rsidR="003437AB" w:rsidRPr="003437AB">
        <w:rPr>
          <w:rFonts w:hint="eastAsia"/>
        </w:rPr>
        <w:t>网络</w:t>
      </w:r>
      <w:r w:rsidR="00633DFD">
        <w:rPr>
          <w:rFonts w:hint="eastAsia"/>
        </w:rPr>
        <w:t>大多</w:t>
      </w:r>
      <w:del w:id="44" w:author="mao" w:date="2018-03-29T10:56:00Z">
        <w:r w:rsidR="00633DFD" w:rsidDel="001503B3">
          <w:rPr>
            <w:rFonts w:hint="eastAsia"/>
          </w:rPr>
          <w:delText>使用的</w:delText>
        </w:r>
      </w:del>
      <w:r w:rsidR="00633DFD">
        <w:rPr>
          <w:rFonts w:hint="eastAsia"/>
        </w:rPr>
        <w:t>是</w:t>
      </w:r>
      <w:r w:rsidR="003437AB" w:rsidRPr="003437AB">
        <w:rPr>
          <w:rFonts w:hint="eastAsia"/>
        </w:rPr>
        <w:t>OTAA</w:t>
      </w:r>
      <w:r w:rsidR="00633DFD">
        <w:rPr>
          <w:rFonts w:hint="eastAsia"/>
        </w:rPr>
        <w:t>入网方式</w:t>
      </w:r>
      <w:r w:rsidR="003437AB" w:rsidRPr="003437AB">
        <w:rPr>
          <w:rFonts w:hint="eastAsia"/>
        </w:rPr>
        <w:t>，</w:t>
      </w:r>
      <w:r w:rsidR="00633DFD">
        <w:rPr>
          <w:rFonts w:hint="eastAsia"/>
        </w:rPr>
        <w:t>这样在安全性能上有较好的保障</w:t>
      </w:r>
      <w:r w:rsidR="003437AB" w:rsidRPr="003437AB">
        <w:rPr>
          <w:rFonts w:hint="eastAsia"/>
        </w:rPr>
        <w:t>。此种方式需要准备</w:t>
      </w:r>
      <w:r w:rsidR="003437AB" w:rsidRPr="003437AB">
        <w:rPr>
          <w:rFonts w:hint="eastAsia"/>
        </w:rPr>
        <w:t>DevEUI</w:t>
      </w:r>
      <w:r w:rsidR="003437AB" w:rsidRPr="003437AB">
        <w:rPr>
          <w:rFonts w:hint="eastAsia"/>
        </w:rPr>
        <w:t>，</w:t>
      </w:r>
      <w:r w:rsidR="003437AB" w:rsidRPr="003437AB">
        <w:rPr>
          <w:rFonts w:hint="eastAsia"/>
        </w:rPr>
        <w:t>AppEUI</w:t>
      </w:r>
      <w:r w:rsidR="003437AB" w:rsidRPr="003437AB">
        <w:rPr>
          <w:rFonts w:hint="eastAsia"/>
        </w:rPr>
        <w:t>，</w:t>
      </w:r>
      <w:r w:rsidR="003437AB" w:rsidRPr="003437AB">
        <w:rPr>
          <w:rFonts w:hint="eastAsia"/>
        </w:rPr>
        <w:t>AppKey</w:t>
      </w:r>
      <w:r w:rsidR="003437AB" w:rsidRPr="003437AB">
        <w:rPr>
          <w:rFonts w:hint="eastAsia"/>
        </w:rPr>
        <w:t>这三个参数。</w:t>
      </w:r>
    </w:p>
    <w:p w14:paraId="6B30835B" w14:textId="77777777" w:rsidR="003437AB" w:rsidRDefault="003437AB" w:rsidP="00197EF3">
      <w:r w:rsidRPr="003437AB">
        <w:rPr>
          <w:noProof/>
        </w:rPr>
        <w:drawing>
          <wp:inline distT="0" distB="0" distL="0" distR="0" wp14:anchorId="6AA03DC3" wp14:editId="74466929">
            <wp:extent cx="4646428" cy="1395868"/>
            <wp:effectExtent l="0" t="0" r="1905" b="0"/>
            <wp:docPr id="2" name="图片 2" descr="http://7xkqvo.com1.z0.glb.clouddn.com/LoRaWAN_JoinProce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7xkqvo.com1.z0.glb.clouddn.com/LoRaWAN_JoinProced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9970" cy="1399936"/>
                    </a:xfrm>
                    <a:prstGeom prst="rect">
                      <a:avLst/>
                    </a:prstGeom>
                    <a:noFill/>
                    <a:ln>
                      <a:noFill/>
                    </a:ln>
                  </pic:spPr>
                </pic:pic>
              </a:graphicData>
            </a:graphic>
          </wp:inline>
        </w:drawing>
      </w:r>
    </w:p>
    <w:p w14:paraId="18DFEFCE" w14:textId="703AB5AD" w:rsidR="00033200" w:rsidRPr="00033200" w:rsidRDefault="00033200" w:rsidP="009B4C77">
      <w:pPr>
        <w:pStyle w:val="af0"/>
      </w:pPr>
      <w:r>
        <w:t>图</w:t>
      </w:r>
      <w:r>
        <w:t>2</w:t>
      </w:r>
      <w:r>
        <w:rPr>
          <w:rFonts w:hint="eastAsia"/>
        </w:rPr>
        <w:t>-</w:t>
      </w:r>
      <w:r>
        <w:t>2 LoRawan</w:t>
      </w:r>
      <w:r>
        <w:rPr>
          <w:rFonts w:hint="eastAsia"/>
        </w:rPr>
        <w:t>密匙</w:t>
      </w:r>
    </w:p>
    <w:p w14:paraId="3F2C37DD" w14:textId="37EDAEDF" w:rsidR="003437AB" w:rsidRDefault="003437AB" w:rsidP="00197EF3">
      <w:r w:rsidRPr="003437AB">
        <w:rPr>
          <w:rFonts w:hint="eastAsia"/>
        </w:rPr>
        <w:t>DevEUI</w:t>
      </w:r>
      <w:r w:rsidR="00C7268F">
        <w:rPr>
          <w:rFonts w:hint="eastAsia"/>
        </w:rPr>
        <w:t>与</w:t>
      </w:r>
      <w:r w:rsidR="00A82F4E">
        <w:rPr>
          <w:rFonts w:hint="eastAsia"/>
        </w:rPr>
        <w:t>AppEUI</w:t>
      </w:r>
      <w:r w:rsidR="00A82F4E">
        <w:rPr>
          <w:rFonts w:hint="eastAsia"/>
        </w:rPr>
        <w:t>分别是</w:t>
      </w:r>
      <w:r w:rsidR="00A82F4E" w:rsidRPr="003437AB">
        <w:rPr>
          <w:rFonts w:hint="eastAsia"/>
        </w:rPr>
        <w:t>设备的</w:t>
      </w:r>
      <w:r w:rsidR="00A82F4E" w:rsidRPr="003437AB">
        <w:rPr>
          <w:rFonts w:hint="eastAsia"/>
        </w:rPr>
        <w:t>MAC</w:t>
      </w:r>
      <w:r w:rsidR="00A82F4E" w:rsidRPr="003437AB">
        <w:rPr>
          <w:rFonts w:hint="eastAsia"/>
        </w:rPr>
        <w:t>地址</w:t>
      </w:r>
      <w:r w:rsidR="00A82F4E">
        <w:rPr>
          <w:rFonts w:hint="eastAsia"/>
        </w:rPr>
        <w:t>和提供应用的</w:t>
      </w:r>
      <w:r w:rsidR="00A82F4E">
        <w:rPr>
          <w:rFonts w:hint="eastAsia"/>
        </w:rPr>
        <w:t>ID</w:t>
      </w:r>
      <w:r w:rsidR="00A82F4E">
        <w:rPr>
          <w:rFonts w:hint="eastAsia"/>
        </w:rPr>
        <w:t>，它们与</w:t>
      </w:r>
      <w:r w:rsidRPr="003437AB">
        <w:rPr>
          <w:rFonts w:hint="eastAsia"/>
        </w:rPr>
        <w:t>IEEE EUI64</w:t>
      </w:r>
      <w:r w:rsidR="00C7268F">
        <w:rPr>
          <w:rFonts w:hint="eastAsia"/>
        </w:rPr>
        <w:t>的</w:t>
      </w:r>
      <w:r w:rsidRPr="003437AB">
        <w:rPr>
          <w:rFonts w:hint="eastAsia"/>
        </w:rPr>
        <w:t>ID</w:t>
      </w:r>
      <w:r w:rsidR="00C7268F">
        <w:rPr>
          <w:rFonts w:hint="eastAsia"/>
        </w:rPr>
        <w:t>有相似之处</w:t>
      </w:r>
      <w:r w:rsidRPr="003437AB">
        <w:rPr>
          <w:rFonts w:hint="eastAsia"/>
        </w:rPr>
        <w:t>，</w:t>
      </w:r>
      <w:r w:rsidR="00C7268F">
        <w:rPr>
          <w:rFonts w:hint="eastAsia"/>
        </w:rPr>
        <w:t>可以理解成是全球</w:t>
      </w:r>
      <w:r w:rsidR="00A82F4E">
        <w:rPr>
          <w:rFonts w:hint="eastAsia"/>
        </w:rPr>
        <w:t>独一无二</w:t>
      </w:r>
      <w:r w:rsidR="00C7268F">
        <w:rPr>
          <w:rFonts w:hint="eastAsia"/>
        </w:rPr>
        <w:t>的识别标志</w:t>
      </w:r>
      <w:r w:rsidRPr="003437AB">
        <w:rPr>
          <w:rFonts w:hint="eastAsia"/>
        </w:rPr>
        <w:t>。</w:t>
      </w:r>
      <w:r w:rsidR="00A82F4E">
        <w:rPr>
          <w:rFonts w:hint="eastAsia"/>
        </w:rPr>
        <w:t>在工业上和家庭中使用的设备节点都拥有着自己独有的设备</w:t>
      </w:r>
      <w:r w:rsidR="00A82F4E">
        <w:rPr>
          <w:rFonts w:hint="eastAsia"/>
        </w:rPr>
        <w:t>ID</w:t>
      </w:r>
      <w:r w:rsidR="00A82F4E">
        <w:rPr>
          <w:rFonts w:hint="eastAsia"/>
        </w:rPr>
        <w:t>和</w:t>
      </w:r>
      <w:r w:rsidR="00A82F4E">
        <w:rPr>
          <w:rFonts w:hint="eastAsia"/>
        </w:rPr>
        <w:t>APP</w:t>
      </w:r>
      <w:r w:rsidR="00A82F4E">
        <w:t>ID</w:t>
      </w:r>
      <w:r w:rsidR="00A82F4E">
        <w:rPr>
          <w:rFonts w:hint="eastAsia"/>
        </w:rPr>
        <w:t>，</w:t>
      </w:r>
      <w:r w:rsidRPr="003437AB">
        <w:rPr>
          <w:rFonts w:hint="eastAsia"/>
        </w:rPr>
        <w:t>AppKey</w:t>
      </w:r>
      <w:ins w:id="45" w:author="mao" w:date="2018-03-29T11:00:00Z">
        <w:r w:rsidR="001503B3">
          <w:rPr>
            <w:rFonts w:hint="eastAsia"/>
          </w:rPr>
          <w:t>是一种</w:t>
        </w:r>
        <w:r w:rsidR="001503B3">
          <w:t>标识</w:t>
        </w:r>
      </w:ins>
      <w:ins w:id="46" w:author="mao" w:date="2018-03-29T10:59:00Z">
        <w:r w:rsidR="001503B3">
          <w:rPr>
            <w:rFonts w:hint="eastAsia"/>
          </w:rPr>
          <w:t>用来</w:t>
        </w:r>
      </w:ins>
      <w:del w:id="47" w:author="mao" w:date="2018-03-29T10:59:00Z">
        <w:r w:rsidRPr="003437AB" w:rsidDel="001503B3">
          <w:rPr>
            <w:rFonts w:hint="eastAsia"/>
          </w:rPr>
          <w:delText>是</w:delText>
        </w:r>
      </w:del>
      <w:r w:rsidR="00A82F4E">
        <w:rPr>
          <w:rFonts w:hint="eastAsia"/>
        </w:rPr>
        <w:t>规范此应用属于哪个应用内下</w:t>
      </w:r>
      <w:del w:id="48" w:author="mao" w:date="2018-03-29T10:59:00Z">
        <w:r w:rsidR="00A82F4E" w:rsidDel="001503B3">
          <w:rPr>
            <w:rFonts w:hint="eastAsia"/>
          </w:rPr>
          <w:delText>的标识</w:delText>
        </w:r>
      </w:del>
      <w:r w:rsidR="00A82F4E">
        <w:rPr>
          <w:rFonts w:hint="eastAsia"/>
        </w:rPr>
        <w:t>。</w:t>
      </w:r>
    </w:p>
    <w:p w14:paraId="1E67F23A" w14:textId="1E1EAC4A" w:rsidR="00975F12" w:rsidRDefault="00A82F4E" w:rsidP="00197EF3">
      <w:r>
        <w:rPr>
          <w:rFonts w:hint="eastAsia"/>
        </w:rPr>
        <w:t>在网路节点开始入网的请求后，服务器会判断此节点的</w:t>
      </w:r>
      <w:r>
        <w:rPr>
          <w:rFonts w:hint="eastAsia"/>
        </w:rPr>
        <w:t>ID</w:t>
      </w:r>
      <w:r>
        <w:rPr>
          <w:rFonts w:hint="eastAsia"/>
        </w:rPr>
        <w:t>，在准确无误后，服务器同意入网的请求</w:t>
      </w:r>
      <w:ins w:id="49" w:author="mao" w:date="2018-03-29T11:01:00Z">
        <w:r w:rsidR="005F4001">
          <w:rPr>
            <w:rFonts w:hint="eastAsia"/>
          </w:rPr>
          <w:t>。</w:t>
        </w:r>
      </w:ins>
      <w:del w:id="50" w:author="mao" w:date="2018-03-29T11:01:00Z">
        <w:r w:rsidDel="005F4001">
          <w:rPr>
            <w:rFonts w:hint="eastAsia"/>
          </w:rPr>
          <w:delText>，</w:delText>
        </w:r>
      </w:del>
      <w:r>
        <w:rPr>
          <w:rFonts w:hint="eastAsia"/>
        </w:rPr>
        <w:t>服务器会为设备配置</w:t>
      </w:r>
      <w:r w:rsidR="003437AB" w:rsidRPr="003437AB">
        <w:rPr>
          <w:rFonts w:hint="eastAsia"/>
        </w:rPr>
        <w:t>DevAddr(32</w:t>
      </w:r>
      <w:r w:rsidR="003437AB" w:rsidRPr="003437AB">
        <w:rPr>
          <w:rFonts w:hint="eastAsia"/>
        </w:rPr>
        <w:t>位</w:t>
      </w:r>
      <w:r w:rsidR="003437AB" w:rsidRPr="003437AB">
        <w:rPr>
          <w:rFonts w:hint="eastAsia"/>
        </w:rPr>
        <w:t>ID)</w:t>
      </w:r>
      <w:r w:rsidR="003437AB" w:rsidRPr="003437AB">
        <w:rPr>
          <w:rFonts w:hint="eastAsia"/>
        </w:rPr>
        <w:t>，</w:t>
      </w:r>
      <w:r>
        <w:rPr>
          <w:rFonts w:hint="eastAsia"/>
        </w:rPr>
        <w:t>服务器和网络节点之间通过入网时的信息通讯</w:t>
      </w:r>
      <w:proofErr w:type="gramStart"/>
      <w:r>
        <w:rPr>
          <w:rFonts w:hint="eastAsia"/>
        </w:rPr>
        <w:t>和之前</w:t>
      </w:r>
      <w:proofErr w:type="gramEnd"/>
      <w:r>
        <w:rPr>
          <w:rFonts w:hint="eastAsia"/>
        </w:rPr>
        <w:t>配置的</w:t>
      </w:r>
      <w:r w:rsidR="003437AB" w:rsidRPr="003437AB">
        <w:rPr>
          <w:rFonts w:hint="eastAsia"/>
        </w:rPr>
        <w:t>AppKey</w:t>
      </w:r>
      <w:r w:rsidR="003437AB" w:rsidRPr="003437AB">
        <w:rPr>
          <w:rFonts w:hint="eastAsia"/>
        </w:rPr>
        <w:t>，</w:t>
      </w:r>
      <w:r>
        <w:rPr>
          <w:rFonts w:hint="eastAsia"/>
        </w:rPr>
        <w:t>会产生每一个设备独有的</w:t>
      </w:r>
      <w:r w:rsidR="003437AB" w:rsidRPr="003437AB">
        <w:rPr>
          <w:rFonts w:hint="eastAsia"/>
        </w:rPr>
        <w:t>NwkSKey</w:t>
      </w:r>
      <w:r w:rsidR="003437AB" w:rsidRPr="003437AB">
        <w:rPr>
          <w:rFonts w:hint="eastAsia"/>
        </w:rPr>
        <w:t>和</w:t>
      </w:r>
      <w:r w:rsidR="003437AB" w:rsidRPr="003437AB">
        <w:rPr>
          <w:rFonts w:hint="eastAsia"/>
        </w:rPr>
        <w:t>AppSKey</w:t>
      </w:r>
      <w:r w:rsidR="003437AB" w:rsidRPr="003437AB">
        <w:rPr>
          <w:rFonts w:hint="eastAsia"/>
        </w:rPr>
        <w:t>，用来对数据进行加密和校验。</w:t>
      </w:r>
    </w:p>
    <w:p w14:paraId="14C465DA" w14:textId="7CA8D632" w:rsidR="003437AB" w:rsidRDefault="00A82F4E" w:rsidP="00197EF3">
      <w:r>
        <w:rPr>
          <w:rFonts w:hint="eastAsia"/>
        </w:rPr>
        <w:t>如果通过</w:t>
      </w:r>
      <w:r>
        <w:rPr>
          <w:rFonts w:hint="eastAsia"/>
        </w:rPr>
        <w:t>ABP</w:t>
      </w:r>
      <w:r>
        <w:rPr>
          <w:rFonts w:hint="eastAsia"/>
        </w:rPr>
        <w:t>方式请求入网的话，则要简单的多，在为设备写入</w:t>
      </w:r>
      <w:r w:rsidR="003437AB" w:rsidRPr="003437AB">
        <w:rPr>
          <w:rFonts w:hint="eastAsia"/>
        </w:rPr>
        <w:t>DevAddr</w:t>
      </w:r>
      <w:r w:rsidR="003437AB" w:rsidRPr="003437AB">
        <w:rPr>
          <w:rFonts w:hint="eastAsia"/>
        </w:rPr>
        <w:t>，</w:t>
      </w:r>
      <w:r w:rsidR="003437AB" w:rsidRPr="003437AB">
        <w:rPr>
          <w:rFonts w:hint="eastAsia"/>
        </w:rPr>
        <w:t>NwkSKey</w:t>
      </w:r>
      <w:r w:rsidR="003437AB" w:rsidRPr="003437AB">
        <w:rPr>
          <w:rFonts w:hint="eastAsia"/>
        </w:rPr>
        <w:t>，</w:t>
      </w:r>
      <w:r w:rsidR="003437AB" w:rsidRPr="003437AB">
        <w:rPr>
          <w:rFonts w:hint="eastAsia"/>
        </w:rPr>
        <w:t>AppSKey</w:t>
      </w:r>
      <w:r>
        <w:rPr>
          <w:rFonts w:hint="eastAsia"/>
        </w:rPr>
        <w:t>这几个参数后，</w:t>
      </w:r>
      <w:r>
        <w:t>就不用再去请求入网</w:t>
      </w:r>
      <w:r>
        <w:rPr>
          <w:rFonts w:hint="eastAsia"/>
        </w:rPr>
        <w:t>，</w:t>
      </w:r>
      <w:r>
        <w:t>设备会自动加入服务器</w:t>
      </w:r>
      <w:r>
        <w:rPr>
          <w:rFonts w:hint="eastAsia"/>
        </w:rPr>
        <w:t>，</w:t>
      </w:r>
      <w:r>
        <w:t>在参数正确时</w:t>
      </w:r>
      <w:r>
        <w:rPr>
          <w:rFonts w:hint="eastAsia"/>
        </w:rPr>
        <w:t>，</w:t>
      </w:r>
      <w:r>
        <w:t>设备可以直接和服务器通讯</w:t>
      </w:r>
      <w:r>
        <w:rPr>
          <w:rFonts w:hint="eastAsia"/>
        </w:rPr>
        <w:t>，</w:t>
      </w:r>
      <w:r>
        <w:t>操作十分方便</w:t>
      </w:r>
      <w:r>
        <w:rPr>
          <w:rFonts w:hint="eastAsia"/>
        </w:rPr>
        <w:t>。</w:t>
      </w:r>
      <w:r>
        <w:t xml:space="preserve"> </w:t>
      </w:r>
    </w:p>
    <w:p w14:paraId="4D841A4F" w14:textId="63B8BECB" w:rsidR="00720427" w:rsidRDefault="00720427" w:rsidP="00197EF3">
      <w:pPr>
        <w:pStyle w:val="3"/>
      </w:pPr>
      <w:bookmarkStart w:id="51" w:name="_Toc509700925"/>
      <w:bookmarkStart w:id="52" w:name="_Toc509918943"/>
      <w:r>
        <w:rPr>
          <w:rFonts w:hint="eastAsia"/>
        </w:rPr>
        <w:lastRenderedPageBreak/>
        <w:t>2.3</w:t>
      </w:r>
      <w:r w:rsidR="000F7EFA">
        <w:t>LoRaWAN</w:t>
      </w:r>
      <w:r w:rsidR="00C743A3">
        <w:rPr>
          <w:rFonts w:hint="eastAsia"/>
        </w:rPr>
        <w:t>信号分析方法设计</w:t>
      </w:r>
      <w:bookmarkEnd w:id="51"/>
      <w:bookmarkEnd w:id="52"/>
    </w:p>
    <w:p w14:paraId="5FF238CA" w14:textId="77777777" w:rsidR="00C743A3" w:rsidRDefault="00C743A3" w:rsidP="00197EF3">
      <w:r>
        <w:t>系统的框架如下图所示</w:t>
      </w:r>
      <w:r>
        <w:rPr>
          <w:rFonts w:hint="eastAsia"/>
        </w:rPr>
        <w:t>：</w:t>
      </w:r>
    </w:p>
    <w:p w14:paraId="01537384" w14:textId="77777777" w:rsidR="00147ED0" w:rsidRDefault="00147ED0" w:rsidP="0080177F">
      <w:pPr>
        <w:pStyle w:val="af1"/>
      </w:pPr>
      <w:r w:rsidRPr="00C743A3">
        <w:object w:dxaOrig="9510" w:dyaOrig="7350" w14:anchorId="40A96B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6pt;height:260.15pt" o:ole="">
            <v:imagedata r:id="rId23" o:title=""/>
          </v:shape>
          <o:OLEObject Type="Embed" ProgID="Visio.Drawing.15" ShapeID="_x0000_i1025" DrawAspect="Content" ObjectID="_1587227753" r:id="rId24"/>
        </w:object>
      </w:r>
    </w:p>
    <w:p w14:paraId="6A799365" w14:textId="79833D1B" w:rsidR="00C743A3" w:rsidRPr="00033200" w:rsidRDefault="00033200" w:rsidP="009B4C77">
      <w:pPr>
        <w:pStyle w:val="af0"/>
      </w:pPr>
      <w:r>
        <w:t>图</w:t>
      </w:r>
      <w:r>
        <w:t>2</w:t>
      </w:r>
      <w:r>
        <w:rPr>
          <w:rFonts w:hint="eastAsia"/>
        </w:rPr>
        <w:t>-</w:t>
      </w:r>
      <w:r>
        <w:t xml:space="preserve">3 </w:t>
      </w:r>
      <w:r>
        <w:t>系统架构</w:t>
      </w:r>
    </w:p>
    <w:p w14:paraId="551866C0" w14:textId="139A9BCE" w:rsidR="00720427" w:rsidRDefault="00C743A3" w:rsidP="00197EF3">
      <w:r>
        <w:rPr>
          <w:rFonts w:hint="eastAsia"/>
        </w:rPr>
        <w:t>其中，终端和网关的通讯采用</w:t>
      </w:r>
      <w:r w:rsidR="008D2C51">
        <w:t>LoRa</w:t>
      </w:r>
      <w:r>
        <w:rPr>
          <w:rFonts w:hint="eastAsia"/>
        </w:rPr>
        <w:t>技术</w:t>
      </w:r>
      <w:del w:id="53" w:author="mao" w:date="2018-03-29T11:02:00Z">
        <w:r w:rsidDel="005F4001">
          <w:rPr>
            <w:rFonts w:hint="eastAsia"/>
          </w:rPr>
          <w:delText>，</w:delText>
        </w:r>
        <w:r w:rsidR="009943B0" w:rsidDel="005F4001">
          <w:rPr>
            <w:rFonts w:hint="eastAsia"/>
          </w:rPr>
          <w:delText>使用</w:delText>
        </w:r>
        <w:r w:rsidR="008D2C51" w:rsidDel="005F4001">
          <w:delText>LoRa</w:delText>
        </w:r>
        <w:r w:rsidR="009943B0" w:rsidDel="005F4001">
          <w:rPr>
            <w:rFonts w:hint="eastAsia"/>
          </w:rPr>
          <w:delText>技术</w:delText>
        </w:r>
      </w:del>
      <w:r w:rsidR="009943B0">
        <w:rPr>
          <w:rFonts w:hint="eastAsia"/>
        </w:rPr>
        <w:t>，</w:t>
      </w:r>
      <w:r>
        <w:rPr>
          <w:rFonts w:hint="eastAsia"/>
        </w:rPr>
        <w:t>芯片</w:t>
      </w:r>
      <w:r w:rsidR="009943B0">
        <w:rPr>
          <w:rFonts w:hint="eastAsia"/>
        </w:rPr>
        <w:t>使用的是</w:t>
      </w:r>
      <w:r w:rsidR="009943B0">
        <w:t>Semtech</w:t>
      </w:r>
      <w:r w:rsidR="009943B0">
        <w:rPr>
          <w:rFonts w:hint="eastAsia"/>
        </w:rPr>
        <w:t>公司生产的</w:t>
      </w:r>
      <w:r w:rsidR="009943B0">
        <w:t>SX127X</w:t>
      </w:r>
      <w:r w:rsidR="009943B0">
        <w:rPr>
          <w:rFonts w:hint="eastAsia"/>
        </w:rPr>
        <w:t>系列芯片，目前三款芯片的技术规格如下表所示：</w:t>
      </w:r>
    </w:p>
    <w:p w14:paraId="144ED188" w14:textId="044322D0" w:rsidR="009E42F7" w:rsidRDefault="009E42F7" w:rsidP="009E42F7">
      <w:pPr>
        <w:pStyle w:val="af0"/>
      </w:pPr>
      <w:r>
        <w:rPr>
          <w:rFonts w:hint="eastAsia"/>
        </w:rPr>
        <w:t>表</w:t>
      </w:r>
      <w:r>
        <w:rPr>
          <w:rFonts w:hint="eastAsia"/>
        </w:rPr>
        <w:t>2-</w:t>
      </w:r>
      <w:r>
        <w:t xml:space="preserve">4 </w:t>
      </w:r>
      <w:r>
        <w:t>芯片参数</w:t>
      </w:r>
    </w:p>
    <w:tbl>
      <w:tblPr>
        <w:tblStyle w:val="a5"/>
        <w:tblW w:w="0" w:type="auto"/>
        <w:jc w:val="center"/>
        <w:tblBorders>
          <w:left w:val="none" w:sz="0" w:space="0" w:color="auto"/>
          <w:right w:val="none" w:sz="0" w:space="0" w:color="auto"/>
        </w:tblBorders>
        <w:tblLook w:val="04A0" w:firstRow="1" w:lastRow="0" w:firstColumn="1" w:lastColumn="0" w:noHBand="0" w:noVBand="1"/>
      </w:tblPr>
      <w:tblGrid>
        <w:gridCol w:w="1129"/>
        <w:gridCol w:w="1560"/>
        <w:gridCol w:w="1134"/>
        <w:gridCol w:w="1417"/>
        <w:gridCol w:w="1673"/>
        <w:gridCol w:w="1383"/>
      </w:tblGrid>
      <w:tr w:rsidR="009943B0" w14:paraId="034C3B21" w14:textId="77777777" w:rsidTr="009E42F7">
        <w:trPr>
          <w:jc w:val="center"/>
        </w:trPr>
        <w:tc>
          <w:tcPr>
            <w:tcW w:w="1129" w:type="dxa"/>
          </w:tcPr>
          <w:p w14:paraId="242AC485" w14:textId="77777777" w:rsidR="009943B0" w:rsidRPr="009E42F7" w:rsidRDefault="009943B0" w:rsidP="009E42F7">
            <w:pPr>
              <w:pStyle w:val="af1"/>
            </w:pPr>
            <w:r w:rsidRPr="009E42F7">
              <w:rPr>
                <w:rFonts w:hint="eastAsia"/>
              </w:rPr>
              <w:t>芯片型号</w:t>
            </w:r>
          </w:p>
        </w:tc>
        <w:tc>
          <w:tcPr>
            <w:tcW w:w="1560" w:type="dxa"/>
          </w:tcPr>
          <w:p w14:paraId="17C1E3F5" w14:textId="77777777" w:rsidR="009943B0" w:rsidRPr="009E42F7" w:rsidRDefault="009943B0" w:rsidP="009E42F7">
            <w:pPr>
              <w:pStyle w:val="af1"/>
            </w:pPr>
            <w:r w:rsidRPr="009E42F7">
              <w:rPr>
                <w:rFonts w:hint="eastAsia"/>
              </w:rPr>
              <w:t>频带范围</w:t>
            </w:r>
          </w:p>
        </w:tc>
        <w:tc>
          <w:tcPr>
            <w:tcW w:w="1134" w:type="dxa"/>
          </w:tcPr>
          <w:p w14:paraId="0452E5FB" w14:textId="77777777" w:rsidR="009943B0" w:rsidRPr="009E42F7" w:rsidRDefault="009943B0" w:rsidP="009E42F7">
            <w:pPr>
              <w:pStyle w:val="af1"/>
            </w:pPr>
            <w:r w:rsidRPr="009E42F7">
              <w:rPr>
                <w:rFonts w:hint="eastAsia"/>
              </w:rPr>
              <w:t>扩频因子</w:t>
            </w:r>
          </w:p>
        </w:tc>
        <w:tc>
          <w:tcPr>
            <w:tcW w:w="1417" w:type="dxa"/>
          </w:tcPr>
          <w:p w14:paraId="7B4D7598" w14:textId="77777777" w:rsidR="009943B0" w:rsidRPr="009E42F7" w:rsidRDefault="009943B0" w:rsidP="009E42F7">
            <w:pPr>
              <w:pStyle w:val="af1"/>
            </w:pPr>
            <w:r w:rsidRPr="009E42F7">
              <w:rPr>
                <w:rFonts w:hint="eastAsia"/>
              </w:rPr>
              <w:t>带宽</w:t>
            </w:r>
          </w:p>
        </w:tc>
        <w:tc>
          <w:tcPr>
            <w:tcW w:w="1673" w:type="dxa"/>
          </w:tcPr>
          <w:p w14:paraId="65A536E3" w14:textId="77777777" w:rsidR="009943B0" w:rsidRPr="009E42F7" w:rsidRDefault="009943B0" w:rsidP="009E42F7">
            <w:pPr>
              <w:pStyle w:val="af1"/>
            </w:pPr>
            <w:r w:rsidRPr="009E42F7">
              <w:rPr>
                <w:rFonts w:hint="eastAsia"/>
              </w:rPr>
              <w:t>有效比特率</w:t>
            </w:r>
          </w:p>
        </w:tc>
        <w:tc>
          <w:tcPr>
            <w:tcW w:w="1383" w:type="dxa"/>
          </w:tcPr>
          <w:p w14:paraId="0E37873F" w14:textId="77777777" w:rsidR="009943B0" w:rsidRPr="009E42F7" w:rsidRDefault="009943B0" w:rsidP="009E42F7">
            <w:pPr>
              <w:pStyle w:val="af1"/>
            </w:pPr>
            <w:r w:rsidRPr="009E42F7">
              <w:rPr>
                <w:rFonts w:hint="eastAsia"/>
              </w:rPr>
              <w:t>灵敏度</w:t>
            </w:r>
          </w:p>
        </w:tc>
      </w:tr>
      <w:tr w:rsidR="009943B0" w14:paraId="30CD163F" w14:textId="77777777" w:rsidTr="009E42F7">
        <w:trPr>
          <w:jc w:val="center"/>
        </w:trPr>
        <w:tc>
          <w:tcPr>
            <w:tcW w:w="1129" w:type="dxa"/>
          </w:tcPr>
          <w:p w14:paraId="1E852028" w14:textId="77777777" w:rsidR="009943B0" w:rsidRPr="009E42F7" w:rsidRDefault="009943B0" w:rsidP="009E42F7">
            <w:pPr>
              <w:pStyle w:val="af1"/>
            </w:pPr>
            <w:r w:rsidRPr="009E42F7">
              <w:t>SX1276</w:t>
            </w:r>
          </w:p>
        </w:tc>
        <w:tc>
          <w:tcPr>
            <w:tcW w:w="1560" w:type="dxa"/>
          </w:tcPr>
          <w:p w14:paraId="742F56BA" w14:textId="6EBAD6A5" w:rsidR="009943B0" w:rsidRPr="009E42F7" w:rsidRDefault="009943B0" w:rsidP="009E42F7">
            <w:pPr>
              <w:pStyle w:val="af1"/>
            </w:pPr>
            <w:r w:rsidRPr="009E42F7">
              <w:t>137-1020MHz</w:t>
            </w:r>
          </w:p>
        </w:tc>
        <w:tc>
          <w:tcPr>
            <w:tcW w:w="1134" w:type="dxa"/>
          </w:tcPr>
          <w:p w14:paraId="571F1741" w14:textId="19D6EEDA" w:rsidR="009943B0" w:rsidRPr="009E42F7" w:rsidRDefault="009943B0" w:rsidP="009E42F7">
            <w:pPr>
              <w:pStyle w:val="af1"/>
            </w:pPr>
            <w:r w:rsidRPr="009E42F7">
              <w:t>6-12</w:t>
            </w:r>
          </w:p>
        </w:tc>
        <w:tc>
          <w:tcPr>
            <w:tcW w:w="1417" w:type="dxa"/>
          </w:tcPr>
          <w:p w14:paraId="5ECBF1DA" w14:textId="4C3EDD79" w:rsidR="009943B0" w:rsidRPr="009E42F7" w:rsidRDefault="009943B0" w:rsidP="009E42F7">
            <w:pPr>
              <w:pStyle w:val="af1"/>
            </w:pPr>
            <w:r w:rsidRPr="009E42F7">
              <w:t>7.8-500kHz</w:t>
            </w:r>
          </w:p>
        </w:tc>
        <w:tc>
          <w:tcPr>
            <w:tcW w:w="1673" w:type="dxa"/>
          </w:tcPr>
          <w:p w14:paraId="510A1ED9" w14:textId="22C358E1" w:rsidR="009943B0" w:rsidRPr="009E42F7" w:rsidRDefault="009943B0" w:rsidP="009E42F7">
            <w:pPr>
              <w:pStyle w:val="af1"/>
            </w:pPr>
            <w:r w:rsidRPr="009E42F7">
              <w:t>0.018-37.5kbps</w:t>
            </w:r>
          </w:p>
        </w:tc>
        <w:tc>
          <w:tcPr>
            <w:tcW w:w="1383" w:type="dxa"/>
          </w:tcPr>
          <w:p w14:paraId="0C4E3ED5" w14:textId="3B35751F" w:rsidR="009943B0" w:rsidRPr="009E42F7" w:rsidRDefault="009943B0" w:rsidP="009E42F7">
            <w:pPr>
              <w:pStyle w:val="af1"/>
            </w:pPr>
            <w:r w:rsidRPr="009E42F7">
              <w:t>-111-148dBm</w:t>
            </w:r>
          </w:p>
        </w:tc>
      </w:tr>
      <w:tr w:rsidR="009943B0" w14:paraId="7CB3105D" w14:textId="77777777" w:rsidTr="009E42F7">
        <w:trPr>
          <w:jc w:val="center"/>
        </w:trPr>
        <w:tc>
          <w:tcPr>
            <w:tcW w:w="1129" w:type="dxa"/>
          </w:tcPr>
          <w:p w14:paraId="46DB3073" w14:textId="77777777" w:rsidR="009943B0" w:rsidRPr="009E42F7" w:rsidRDefault="009943B0" w:rsidP="009E42F7">
            <w:pPr>
              <w:pStyle w:val="af1"/>
            </w:pPr>
            <w:r w:rsidRPr="009E42F7">
              <w:t>SX1277</w:t>
            </w:r>
          </w:p>
        </w:tc>
        <w:tc>
          <w:tcPr>
            <w:tcW w:w="1560" w:type="dxa"/>
          </w:tcPr>
          <w:p w14:paraId="61DE8324" w14:textId="0CDB07BF" w:rsidR="009943B0" w:rsidRPr="009E42F7" w:rsidRDefault="009943B0" w:rsidP="009E42F7">
            <w:pPr>
              <w:pStyle w:val="af1"/>
            </w:pPr>
            <w:r w:rsidRPr="009E42F7">
              <w:t>137-1020MHz</w:t>
            </w:r>
          </w:p>
        </w:tc>
        <w:tc>
          <w:tcPr>
            <w:tcW w:w="1134" w:type="dxa"/>
          </w:tcPr>
          <w:p w14:paraId="3059F457" w14:textId="224F0423" w:rsidR="009943B0" w:rsidRPr="009E42F7" w:rsidRDefault="009943B0" w:rsidP="009E42F7">
            <w:pPr>
              <w:pStyle w:val="af1"/>
            </w:pPr>
            <w:r w:rsidRPr="009E42F7">
              <w:t>6-9</w:t>
            </w:r>
          </w:p>
        </w:tc>
        <w:tc>
          <w:tcPr>
            <w:tcW w:w="1417" w:type="dxa"/>
          </w:tcPr>
          <w:p w14:paraId="05FF758A" w14:textId="1C98CD89" w:rsidR="009943B0" w:rsidRPr="009E42F7" w:rsidRDefault="009943B0" w:rsidP="009E42F7">
            <w:pPr>
              <w:pStyle w:val="af1"/>
            </w:pPr>
            <w:r w:rsidRPr="009E42F7">
              <w:t>7.8-500kHz</w:t>
            </w:r>
          </w:p>
        </w:tc>
        <w:tc>
          <w:tcPr>
            <w:tcW w:w="1673" w:type="dxa"/>
          </w:tcPr>
          <w:p w14:paraId="344CF0FF" w14:textId="2D11BA8A" w:rsidR="009943B0" w:rsidRPr="009E42F7" w:rsidRDefault="009943B0" w:rsidP="009E42F7">
            <w:pPr>
              <w:pStyle w:val="af1"/>
            </w:pPr>
            <w:r w:rsidRPr="009E42F7">
              <w:t>0.11-37.5kbps</w:t>
            </w:r>
          </w:p>
        </w:tc>
        <w:tc>
          <w:tcPr>
            <w:tcW w:w="1383" w:type="dxa"/>
          </w:tcPr>
          <w:p w14:paraId="06C63384" w14:textId="1C2E1BB3" w:rsidR="009943B0" w:rsidRPr="009E42F7" w:rsidRDefault="009943B0" w:rsidP="009E42F7">
            <w:pPr>
              <w:pStyle w:val="af1"/>
            </w:pPr>
            <w:r w:rsidRPr="009E42F7">
              <w:t>-111-139dBm</w:t>
            </w:r>
          </w:p>
        </w:tc>
      </w:tr>
      <w:tr w:rsidR="009943B0" w14:paraId="3AB01DB3" w14:textId="77777777" w:rsidTr="009E42F7">
        <w:trPr>
          <w:jc w:val="center"/>
        </w:trPr>
        <w:tc>
          <w:tcPr>
            <w:tcW w:w="1129" w:type="dxa"/>
          </w:tcPr>
          <w:p w14:paraId="7C87AF93" w14:textId="77777777" w:rsidR="009943B0" w:rsidRPr="009E42F7" w:rsidRDefault="009943B0" w:rsidP="009E42F7">
            <w:pPr>
              <w:pStyle w:val="af1"/>
            </w:pPr>
            <w:r w:rsidRPr="009E42F7">
              <w:t>SX1278</w:t>
            </w:r>
          </w:p>
        </w:tc>
        <w:tc>
          <w:tcPr>
            <w:tcW w:w="1560" w:type="dxa"/>
          </w:tcPr>
          <w:p w14:paraId="7C679AE7" w14:textId="254E49DD" w:rsidR="009943B0" w:rsidRPr="009E42F7" w:rsidRDefault="009943B0" w:rsidP="009E42F7">
            <w:pPr>
              <w:pStyle w:val="af1"/>
            </w:pPr>
            <w:r w:rsidRPr="009E42F7">
              <w:t>137-525MHz</w:t>
            </w:r>
          </w:p>
        </w:tc>
        <w:tc>
          <w:tcPr>
            <w:tcW w:w="1134" w:type="dxa"/>
          </w:tcPr>
          <w:p w14:paraId="2DAE7D8A" w14:textId="5A7E0B78" w:rsidR="009943B0" w:rsidRPr="009E42F7" w:rsidRDefault="009943B0" w:rsidP="009E42F7">
            <w:pPr>
              <w:pStyle w:val="af1"/>
            </w:pPr>
            <w:r w:rsidRPr="009E42F7">
              <w:t>6-12</w:t>
            </w:r>
          </w:p>
        </w:tc>
        <w:tc>
          <w:tcPr>
            <w:tcW w:w="1417" w:type="dxa"/>
          </w:tcPr>
          <w:p w14:paraId="1A12E715" w14:textId="7FA4AF0F" w:rsidR="009943B0" w:rsidRPr="009E42F7" w:rsidRDefault="009943B0" w:rsidP="009E42F7">
            <w:pPr>
              <w:pStyle w:val="af1"/>
            </w:pPr>
            <w:r w:rsidRPr="009E42F7">
              <w:t>7.8-500kHz</w:t>
            </w:r>
          </w:p>
        </w:tc>
        <w:tc>
          <w:tcPr>
            <w:tcW w:w="1673" w:type="dxa"/>
          </w:tcPr>
          <w:p w14:paraId="6237E333" w14:textId="6BDCD75F" w:rsidR="009943B0" w:rsidRPr="009E42F7" w:rsidRDefault="009943B0" w:rsidP="009E42F7">
            <w:pPr>
              <w:pStyle w:val="af1"/>
            </w:pPr>
            <w:r w:rsidRPr="009E42F7">
              <w:t>0.018-37.5kbps</w:t>
            </w:r>
          </w:p>
        </w:tc>
        <w:tc>
          <w:tcPr>
            <w:tcW w:w="1383" w:type="dxa"/>
          </w:tcPr>
          <w:p w14:paraId="1513FBD0" w14:textId="123F3A58" w:rsidR="009943B0" w:rsidRPr="009E42F7" w:rsidRDefault="009943B0" w:rsidP="009E42F7">
            <w:pPr>
              <w:pStyle w:val="af1"/>
            </w:pPr>
            <w:r w:rsidRPr="009E42F7">
              <w:t>-111-148dBm</w:t>
            </w:r>
          </w:p>
        </w:tc>
      </w:tr>
    </w:tbl>
    <w:p w14:paraId="11702C47" w14:textId="77777777" w:rsidR="009943B0" w:rsidDel="005F4001" w:rsidRDefault="009943B0" w:rsidP="00197EF3">
      <w:pPr>
        <w:rPr>
          <w:del w:id="54" w:author="mao" w:date="2018-03-29T11:03:00Z"/>
        </w:rPr>
      </w:pPr>
      <w:r>
        <w:rPr>
          <w:rFonts w:hint="eastAsia"/>
        </w:rPr>
        <w:t>由于本设计暂时用于国内，国内频段为</w:t>
      </w:r>
      <w:r>
        <w:rPr>
          <w:rFonts w:hint="eastAsia"/>
        </w:rPr>
        <w:t>470KHZ</w:t>
      </w:r>
      <w:r>
        <w:rPr>
          <w:rFonts w:hint="eastAsia"/>
        </w:rPr>
        <w:t>故选用</w:t>
      </w:r>
      <w:r>
        <w:rPr>
          <w:rFonts w:hint="eastAsia"/>
        </w:rPr>
        <w:t>SX1278</w:t>
      </w:r>
      <w:r>
        <w:rPr>
          <w:rFonts w:hint="eastAsia"/>
        </w:rPr>
        <w:t>芯片作为发射模块。</w:t>
      </w:r>
    </w:p>
    <w:p w14:paraId="46580F0C" w14:textId="19C45679" w:rsidR="00573538" w:rsidRDefault="00573538">
      <w:r>
        <w:t>SX1278</w:t>
      </w:r>
      <w:r>
        <w:t>具有强大的特性</w:t>
      </w:r>
      <w:r>
        <w:rPr>
          <w:rFonts w:hint="eastAsia"/>
        </w:rPr>
        <w:t>，</w:t>
      </w:r>
      <w:r>
        <w:t>比如</w:t>
      </w:r>
      <w:r>
        <w:t>Chirp</w:t>
      </w:r>
      <w:r>
        <w:t>调制技术</w:t>
      </w:r>
      <w:r>
        <w:rPr>
          <w:rFonts w:hint="eastAsia"/>
        </w:rPr>
        <w:t>、</w:t>
      </w:r>
      <w:r>
        <w:t>前向纠错技术和对数字信号处理的技术</w:t>
      </w:r>
      <w:r>
        <w:rPr>
          <w:rFonts w:hint="eastAsia"/>
        </w:rPr>
        <w:t>。以下是关于该芯片的</w:t>
      </w:r>
      <w:ins w:id="55" w:author="mao" w:date="2018-03-29T11:05:00Z">
        <w:r w:rsidR="005F4001">
          <w:rPr>
            <w:rFonts w:hint="eastAsia"/>
          </w:rPr>
          <w:t>特性</w:t>
        </w:r>
      </w:ins>
      <w:del w:id="56" w:author="mao" w:date="2018-03-29T11:05:00Z">
        <w:r w:rsidDel="005F4001">
          <w:rPr>
            <w:rFonts w:hint="eastAsia"/>
          </w:rPr>
          <w:delText>一些描述</w:delText>
        </w:r>
      </w:del>
      <w:r>
        <w:rPr>
          <w:rFonts w:hint="eastAsia"/>
        </w:rPr>
        <w:t>：</w:t>
      </w:r>
    </w:p>
    <w:p w14:paraId="4220CC2C" w14:textId="3B46180A" w:rsidR="009943B0" w:rsidRDefault="009943B0" w:rsidP="00197EF3">
      <w:r>
        <w:rPr>
          <w:rFonts w:hint="eastAsia"/>
        </w:rPr>
        <w:t>1.+20dBm</w:t>
      </w:r>
      <w:r>
        <w:rPr>
          <w:rFonts w:hint="eastAsia"/>
        </w:rPr>
        <w:t>的最大输出功率，</w:t>
      </w:r>
      <w:r>
        <w:rPr>
          <w:rFonts w:hint="eastAsia"/>
        </w:rPr>
        <w:t>-148dBm</w:t>
      </w:r>
      <w:r>
        <w:rPr>
          <w:rFonts w:hint="eastAsia"/>
        </w:rPr>
        <w:t>的灵敏度</w:t>
      </w:r>
      <w:r w:rsidR="00033200">
        <w:rPr>
          <w:rFonts w:hint="eastAsia"/>
        </w:rPr>
        <w:t>；</w:t>
      </w:r>
    </w:p>
    <w:p w14:paraId="7F459EFA" w14:textId="2D6A8DE4" w:rsidR="009943B0" w:rsidRDefault="009943B0" w:rsidP="00197EF3">
      <w:r>
        <w:rPr>
          <w:rFonts w:hint="eastAsia"/>
        </w:rPr>
        <w:t>2.</w:t>
      </w:r>
      <w:r>
        <w:rPr>
          <w:rFonts w:hint="eastAsia"/>
        </w:rPr>
        <w:t>低电流消耗，</w:t>
      </w:r>
      <w:r>
        <w:rPr>
          <w:rFonts w:hint="eastAsia"/>
        </w:rPr>
        <w:t>9.7</w:t>
      </w:r>
      <w:r>
        <w:rPr>
          <w:rFonts w:hint="eastAsia"/>
        </w:rPr>
        <w:t>或</w:t>
      </w:r>
      <w:r>
        <w:rPr>
          <w:rFonts w:hint="eastAsia"/>
        </w:rPr>
        <w:t>10.8mA</w:t>
      </w:r>
      <w:r>
        <w:rPr>
          <w:rFonts w:hint="eastAsia"/>
        </w:rPr>
        <w:t>的</w:t>
      </w:r>
      <w:r>
        <w:rPr>
          <w:rFonts w:hint="eastAsia"/>
        </w:rPr>
        <w:t>RX</w:t>
      </w:r>
      <w:r>
        <w:rPr>
          <w:rFonts w:hint="eastAsia"/>
        </w:rPr>
        <w:t>电流，</w:t>
      </w:r>
      <w:r>
        <w:rPr>
          <w:rFonts w:hint="eastAsia"/>
        </w:rPr>
        <w:t>100nA</w:t>
      </w:r>
      <w:r>
        <w:rPr>
          <w:rFonts w:hint="eastAsia"/>
        </w:rPr>
        <w:t>的睡眠电流，</w:t>
      </w:r>
      <w:r>
        <w:rPr>
          <w:rFonts w:hint="eastAsia"/>
        </w:rPr>
        <w:t>28mA</w:t>
      </w:r>
      <w:r>
        <w:rPr>
          <w:rFonts w:hint="eastAsia"/>
        </w:rPr>
        <w:t>的</w:t>
      </w:r>
      <w:r>
        <w:rPr>
          <w:rFonts w:hint="eastAsia"/>
        </w:rPr>
        <w:t>TX</w:t>
      </w:r>
      <w:r>
        <w:rPr>
          <w:rFonts w:hint="eastAsia"/>
        </w:rPr>
        <w:t>电流（</w:t>
      </w:r>
      <w:r>
        <w:rPr>
          <w:rFonts w:hint="eastAsia"/>
        </w:rPr>
        <w:t>+13dBm</w:t>
      </w:r>
      <w:r>
        <w:rPr>
          <w:rFonts w:hint="eastAsia"/>
        </w:rPr>
        <w:t>）</w:t>
      </w:r>
      <w:r w:rsidR="00033200">
        <w:rPr>
          <w:rFonts w:hint="eastAsia"/>
        </w:rPr>
        <w:t>；</w:t>
      </w:r>
    </w:p>
    <w:p w14:paraId="2CF0EBB6" w14:textId="698A09D2" w:rsidR="009943B0" w:rsidRDefault="009943B0" w:rsidP="00197EF3">
      <w:r>
        <w:rPr>
          <w:rFonts w:hint="eastAsia"/>
        </w:rPr>
        <w:lastRenderedPageBreak/>
        <w:t>3.</w:t>
      </w:r>
      <w:r>
        <w:rPr>
          <w:rFonts w:hint="eastAsia"/>
        </w:rPr>
        <w:t>位速率高达</w:t>
      </w:r>
      <w:r>
        <w:t>300kbps</w:t>
      </w:r>
      <w:r w:rsidR="00033200">
        <w:rPr>
          <w:rFonts w:hint="eastAsia"/>
        </w:rPr>
        <w:t>；</w:t>
      </w:r>
    </w:p>
    <w:p w14:paraId="318F6794" w14:textId="1F777482" w:rsidR="009943B0" w:rsidRDefault="009943B0" w:rsidP="00197EF3">
      <w:r>
        <w:rPr>
          <w:rFonts w:hint="eastAsia"/>
        </w:rPr>
        <w:t>4.12.5dBm</w:t>
      </w:r>
      <w:r>
        <w:rPr>
          <w:rFonts w:hint="eastAsia"/>
        </w:rPr>
        <w:t>的</w:t>
      </w:r>
      <w:r>
        <w:rPr>
          <w:rFonts w:hint="eastAsia"/>
        </w:rPr>
        <w:t>IIP3</w:t>
      </w:r>
      <w:r>
        <w:rPr>
          <w:rFonts w:hint="eastAsia"/>
        </w:rPr>
        <w:t>，</w:t>
      </w:r>
      <w:r>
        <w:rPr>
          <w:rFonts w:hint="eastAsia"/>
        </w:rPr>
        <w:t>72dBm</w:t>
      </w:r>
      <w:proofErr w:type="gramStart"/>
      <w:r>
        <w:rPr>
          <w:rFonts w:hint="eastAsia"/>
        </w:rPr>
        <w:t>的临道选择性</w:t>
      </w:r>
      <w:proofErr w:type="gramEnd"/>
      <w:r>
        <w:rPr>
          <w:rFonts w:hint="eastAsia"/>
        </w:rPr>
        <w:t>，</w:t>
      </w:r>
      <w:r>
        <w:rPr>
          <w:rFonts w:hint="eastAsia"/>
        </w:rPr>
        <w:t>66dBm</w:t>
      </w:r>
      <w:r>
        <w:rPr>
          <w:rFonts w:hint="eastAsia"/>
        </w:rPr>
        <w:t>的镜像抑制</w:t>
      </w:r>
      <w:r w:rsidR="00033200">
        <w:rPr>
          <w:rFonts w:hint="eastAsia"/>
        </w:rPr>
        <w:t>；</w:t>
      </w:r>
    </w:p>
    <w:p w14:paraId="65857706" w14:textId="7D79ABC2" w:rsidR="009943B0" w:rsidRDefault="009943B0" w:rsidP="00197EF3">
      <w:r>
        <w:rPr>
          <w:rFonts w:hint="eastAsia"/>
        </w:rPr>
        <w:t>5.1.8-3.7V</w:t>
      </w:r>
      <w:r>
        <w:rPr>
          <w:rFonts w:hint="eastAsia"/>
        </w:rPr>
        <w:t>的电压范围</w:t>
      </w:r>
      <w:r w:rsidR="00033200">
        <w:rPr>
          <w:rFonts w:hint="eastAsia"/>
        </w:rPr>
        <w:t>；</w:t>
      </w:r>
    </w:p>
    <w:p w14:paraId="4C340E5A" w14:textId="098CE90C" w:rsidR="009943B0" w:rsidRDefault="009943B0" w:rsidP="00197EF3">
      <w:r>
        <w:rPr>
          <w:rFonts w:hint="eastAsia"/>
        </w:rPr>
        <w:t>6.</w:t>
      </w:r>
      <w:r>
        <w:rPr>
          <w:rFonts w:hint="eastAsia"/>
        </w:rPr>
        <w:t>超快速跳频</w:t>
      </w:r>
      <w:r w:rsidR="00033200">
        <w:rPr>
          <w:rFonts w:hint="eastAsia"/>
        </w:rPr>
        <w:t>；</w:t>
      </w:r>
    </w:p>
    <w:p w14:paraId="04175F20" w14:textId="4149DF61" w:rsidR="009943B0" w:rsidRDefault="009943B0" w:rsidP="00197EF3">
      <w:r>
        <w:rPr>
          <w:rFonts w:hint="eastAsia"/>
        </w:rPr>
        <w:t>7.</w:t>
      </w:r>
      <w:r>
        <w:rPr>
          <w:rFonts w:hint="eastAsia"/>
        </w:rPr>
        <w:t>兼容</w:t>
      </w:r>
      <w:r>
        <w:rPr>
          <w:rFonts w:hint="eastAsia"/>
        </w:rPr>
        <w:t>WM-Bus</w:t>
      </w:r>
      <w:r>
        <w:rPr>
          <w:rFonts w:hint="eastAsia"/>
        </w:rPr>
        <w:t>、</w:t>
      </w:r>
      <w:r>
        <w:rPr>
          <w:rFonts w:hint="eastAsia"/>
        </w:rPr>
        <w:t>802.15.4g</w:t>
      </w:r>
      <w:r>
        <w:rPr>
          <w:rFonts w:hint="eastAsia"/>
        </w:rPr>
        <w:t>（</w:t>
      </w:r>
      <w:r>
        <w:rPr>
          <w:rFonts w:hint="eastAsia"/>
        </w:rPr>
        <w:t>SUN</w:t>
      </w:r>
      <w:r>
        <w:rPr>
          <w:rFonts w:hint="eastAsia"/>
        </w:rPr>
        <w:t>）、</w:t>
      </w:r>
      <w:r>
        <w:rPr>
          <w:rFonts w:hint="eastAsia"/>
        </w:rPr>
        <w:t>ARIBT96/108</w:t>
      </w:r>
      <w:r>
        <w:rPr>
          <w:rFonts w:hint="eastAsia"/>
        </w:rPr>
        <w:t>及</w:t>
      </w:r>
      <w:r w:rsidR="008D2C51">
        <w:t>LoRa</w:t>
      </w:r>
      <w:r>
        <w:rPr>
          <w:rFonts w:hint="eastAsia"/>
        </w:rPr>
        <w:t>技术</w:t>
      </w:r>
      <w:r w:rsidR="00033200">
        <w:rPr>
          <w:rFonts w:hint="eastAsia"/>
        </w:rPr>
        <w:t>。</w:t>
      </w:r>
    </w:p>
    <w:p w14:paraId="6354DF02" w14:textId="314809F6" w:rsidR="00C743A3" w:rsidRPr="00215F08" w:rsidRDefault="00573538" w:rsidP="00197EF3">
      <w:r>
        <w:rPr>
          <w:rFonts w:hint="eastAsia"/>
        </w:rPr>
        <w:t>终端节点</w:t>
      </w:r>
      <w:r>
        <w:t>和网关的通信对速度的要求并不高</w:t>
      </w:r>
      <w:r>
        <w:rPr>
          <w:rFonts w:hint="eastAsia"/>
        </w:rPr>
        <w:t>，</w:t>
      </w:r>
      <w:r>
        <w:t>在城市环境中通过</w:t>
      </w:r>
      <w:r>
        <w:rPr>
          <w:rFonts w:hint="eastAsia"/>
        </w:rPr>
        <w:t>GPRS</w:t>
      </w:r>
      <w:r>
        <w:rPr>
          <w:rFonts w:hint="eastAsia"/>
        </w:rPr>
        <w:t>技术也可以满足设备的要求</w:t>
      </w:r>
      <w:ins w:id="57" w:author="mao" w:date="2018-03-29T11:06:00Z">
        <w:r w:rsidR="005F4001">
          <w:rPr>
            <w:rFonts w:hint="eastAsia"/>
          </w:rPr>
          <w:t>。</w:t>
        </w:r>
      </w:ins>
      <w:del w:id="58" w:author="mao" w:date="2018-03-29T11:06:00Z">
        <w:r w:rsidDel="005F4001">
          <w:rPr>
            <w:rFonts w:hint="eastAsia"/>
          </w:rPr>
          <w:delText>，</w:delText>
        </w:r>
      </w:del>
      <w:r>
        <w:rPr>
          <w:rFonts w:hint="eastAsia"/>
        </w:rPr>
        <w:t>虽然</w:t>
      </w:r>
      <w:r>
        <w:rPr>
          <w:rFonts w:hint="eastAsia"/>
        </w:rPr>
        <w:t>GPRS</w:t>
      </w:r>
      <w:r>
        <w:rPr>
          <w:rFonts w:hint="eastAsia"/>
        </w:rPr>
        <w:t>有着覆盖面广，安装方便的优点，但是</w:t>
      </w:r>
      <w:ins w:id="59" w:author="mao" w:date="2018-03-29T11:06:00Z">
        <w:r w:rsidR="005F4001">
          <w:rPr>
            <w:rFonts w:hint="eastAsia"/>
          </w:rPr>
          <w:t>它</w:t>
        </w:r>
      </w:ins>
      <w:del w:id="60" w:author="mao" w:date="2018-03-29T11:06:00Z">
        <w:r w:rsidDel="005F4001">
          <w:rPr>
            <w:rFonts w:hint="eastAsia"/>
          </w:rPr>
          <w:delText>他</w:delText>
        </w:r>
      </w:del>
      <w:r>
        <w:rPr>
          <w:rFonts w:hint="eastAsia"/>
        </w:rPr>
        <w:t>不可避免的</w:t>
      </w:r>
      <w:ins w:id="61" w:author="mao" w:date="2018-03-29T11:06:00Z">
        <w:r w:rsidR="005F4001">
          <w:rPr>
            <w:rFonts w:hint="eastAsia"/>
          </w:rPr>
          <w:t>弊端</w:t>
        </w:r>
      </w:ins>
      <w:r>
        <w:rPr>
          <w:rFonts w:hint="eastAsia"/>
        </w:rPr>
        <w:t>就是通讯费用的收取</w:t>
      </w:r>
      <w:ins w:id="62" w:author="mao" w:date="2018-03-29T11:07:00Z">
        <w:r w:rsidR="005F4001">
          <w:rPr>
            <w:rFonts w:hint="eastAsia"/>
          </w:rPr>
          <w:t>。</w:t>
        </w:r>
      </w:ins>
      <w:del w:id="63" w:author="mao" w:date="2018-03-29T11:07:00Z">
        <w:r w:rsidDel="005F4001">
          <w:rPr>
            <w:rFonts w:hint="eastAsia"/>
          </w:rPr>
          <w:delText>，</w:delText>
        </w:r>
      </w:del>
      <w:r>
        <w:rPr>
          <w:rFonts w:hint="eastAsia"/>
        </w:rPr>
        <w:t>节点往往放置以年为单位，长期以往下来，通讯费用是很大的开销</w:t>
      </w:r>
      <w:ins w:id="64" w:author="mao" w:date="2018-03-29T11:08:00Z">
        <w:r w:rsidR="005F4001">
          <w:rPr>
            <w:rFonts w:hint="eastAsia"/>
          </w:rPr>
          <w:t>，</w:t>
        </w:r>
      </w:ins>
      <w:del w:id="65" w:author="mao" w:date="2018-03-29T11:07:00Z">
        <w:r w:rsidDel="005F4001">
          <w:rPr>
            <w:rFonts w:hint="eastAsia"/>
          </w:rPr>
          <w:delText>，</w:delText>
        </w:r>
      </w:del>
      <w:r>
        <w:rPr>
          <w:rFonts w:hint="eastAsia"/>
        </w:rPr>
        <w:t>而</w:t>
      </w:r>
      <w:r>
        <w:rPr>
          <w:rFonts w:hint="eastAsia"/>
        </w:rPr>
        <w:t>LoRa</w:t>
      </w:r>
      <w:r>
        <w:rPr>
          <w:rFonts w:hint="eastAsia"/>
        </w:rPr>
        <w:t>网络一旦组建网络就不需要其他的收费</w:t>
      </w:r>
      <w:ins w:id="66" w:author="mao" w:date="2018-03-29T11:08:00Z">
        <w:r w:rsidR="005F4001">
          <w:rPr>
            <w:rFonts w:hint="eastAsia"/>
          </w:rPr>
          <w:t>。</w:t>
        </w:r>
      </w:ins>
      <w:del w:id="67" w:author="mao" w:date="2018-03-29T11:08:00Z">
        <w:r w:rsidDel="005F4001">
          <w:rPr>
            <w:rFonts w:hint="eastAsia"/>
          </w:rPr>
          <w:delText>，</w:delText>
        </w:r>
      </w:del>
      <w:r w:rsidR="00215F08">
        <w:rPr>
          <w:rFonts w:hint="eastAsia"/>
        </w:rPr>
        <w:t>近几年，无线</w:t>
      </w:r>
      <w:r w:rsidR="00215F08">
        <w:t>Wi-Fi</w:t>
      </w:r>
      <w:r w:rsidR="00215F08">
        <w:rPr>
          <w:rFonts w:hint="eastAsia"/>
        </w:rPr>
        <w:t>的发展很快</w:t>
      </w:r>
      <w:ins w:id="68" w:author="mao" w:date="2018-03-29T11:08:00Z">
        <w:r w:rsidR="005F4001">
          <w:rPr>
            <w:rFonts w:hint="eastAsia"/>
          </w:rPr>
          <w:t>，</w:t>
        </w:r>
      </w:ins>
      <w:del w:id="69" w:author="mao" w:date="2018-03-29T11:08:00Z">
        <w:r w:rsidR="00215F08" w:rsidDel="005F4001">
          <w:rPr>
            <w:rFonts w:hint="eastAsia"/>
          </w:rPr>
          <w:delText>。</w:delText>
        </w:r>
      </w:del>
      <w:r w:rsidR="008E0D94">
        <w:rPr>
          <w:rFonts w:hint="eastAsia"/>
        </w:rPr>
        <w:t>在世界各地我们都可以找到有</w:t>
      </w:r>
      <w:r w:rsidR="008E0D94">
        <w:rPr>
          <w:rFonts w:hint="eastAsia"/>
        </w:rPr>
        <w:t>WiFi</w:t>
      </w:r>
      <w:r w:rsidR="008E0D94">
        <w:rPr>
          <w:rFonts w:hint="eastAsia"/>
        </w:rPr>
        <w:t>架设的地方，所以网关使用</w:t>
      </w:r>
      <w:r w:rsidR="008E0D94">
        <w:rPr>
          <w:rFonts w:hint="eastAsia"/>
        </w:rPr>
        <w:t>WiFi</w:t>
      </w:r>
      <w:r w:rsidR="008E0D94">
        <w:rPr>
          <w:rFonts w:hint="eastAsia"/>
        </w:rPr>
        <w:t>和服务器进行连接，这样大大的减少了传输数据所产生的费用。</w:t>
      </w:r>
    </w:p>
    <w:p w14:paraId="49FC4DFB" w14:textId="500DF62D" w:rsidR="009943B0" w:rsidRDefault="00215F08" w:rsidP="00197EF3">
      <w:r>
        <w:t>而</w:t>
      </w:r>
      <w:r w:rsidR="000F7EFA">
        <w:t>LoRaWAN</w:t>
      </w:r>
      <w:r w:rsidR="00B96760">
        <w:t>云端服务器的选择为</w:t>
      </w:r>
      <w:r w:rsidR="00B96760" w:rsidRPr="00B96760">
        <w:rPr>
          <w:rFonts w:hint="eastAsia"/>
        </w:rPr>
        <w:t>网络服务平台</w:t>
      </w:r>
      <w:r w:rsidR="008D2C51">
        <w:t>LoRa</w:t>
      </w:r>
      <w:r w:rsidR="00B96760" w:rsidRPr="00B96760">
        <w:rPr>
          <w:rFonts w:hint="eastAsia"/>
        </w:rPr>
        <w:t>Flow.io</w:t>
      </w:r>
      <w:r w:rsidR="00B96760">
        <w:rPr>
          <w:rFonts w:hint="eastAsia"/>
        </w:rPr>
        <w:t>，它严格遵守</w:t>
      </w:r>
      <w:r w:rsidR="00B96760" w:rsidRPr="00B96760">
        <w:rPr>
          <w:rFonts w:hint="eastAsia"/>
        </w:rPr>
        <w:t>端</w:t>
      </w:r>
      <w:r w:rsidR="000F7EFA">
        <w:t>LoRaWAN</w:t>
      </w:r>
      <w:r w:rsidR="00B96760">
        <w:rPr>
          <w:rFonts w:hint="eastAsia"/>
        </w:rPr>
        <w:t>标准协议</w:t>
      </w:r>
      <w:ins w:id="70" w:author="mao" w:date="2018-03-29T11:08:00Z">
        <w:r w:rsidR="005F4001">
          <w:rPr>
            <w:rFonts w:hint="eastAsia"/>
          </w:rPr>
          <w:t>，</w:t>
        </w:r>
      </w:ins>
      <w:del w:id="71" w:author="mao" w:date="2018-03-29T11:08:00Z">
        <w:r w:rsidR="00B96760" w:rsidDel="005F4001">
          <w:rPr>
            <w:rFonts w:hint="eastAsia"/>
          </w:rPr>
          <w:delText>；</w:delText>
        </w:r>
      </w:del>
      <w:r w:rsidR="00B96760">
        <w:rPr>
          <w:rFonts w:hint="eastAsia"/>
        </w:rPr>
        <w:t>兼容三种类别（</w:t>
      </w:r>
      <w:r w:rsidR="00B96760">
        <w:rPr>
          <w:rFonts w:hint="eastAsia"/>
        </w:rPr>
        <w:t>Class</w:t>
      </w:r>
      <w:r w:rsidR="00B96760">
        <w:t xml:space="preserve"> a</w:t>
      </w:r>
      <w:r w:rsidR="00B96760">
        <w:rPr>
          <w:rFonts w:hint="eastAsia"/>
        </w:rPr>
        <w:t>、</w:t>
      </w:r>
      <w:r w:rsidR="00B96760">
        <w:t>b</w:t>
      </w:r>
      <w:r w:rsidR="00B96760">
        <w:rPr>
          <w:rFonts w:hint="eastAsia"/>
        </w:rPr>
        <w:t>、</w:t>
      </w:r>
      <w:r w:rsidR="00B96760">
        <w:t>c</w:t>
      </w:r>
      <w:r w:rsidR="00B96760">
        <w:rPr>
          <w:rFonts w:hint="eastAsia"/>
        </w:rPr>
        <w:t>）</w:t>
      </w:r>
      <w:r w:rsidR="00B96760" w:rsidRPr="00B96760">
        <w:rPr>
          <w:rFonts w:hint="eastAsia"/>
        </w:rPr>
        <w:t>设备</w:t>
      </w:r>
      <w:ins w:id="72" w:author="mao" w:date="2018-03-29T11:08:00Z">
        <w:r w:rsidR="005F4001">
          <w:rPr>
            <w:rFonts w:hint="eastAsia"/>
          </w:rPr>
          <w:t>，</w:t>
        </w:r>
      </w:ins>
      <w:del w:id="73" w:author="mao" w:date="2018-03-29T11:08:00Z">
        <w:r w:rsidR="00B96760" w:rsidRPr="00B96760" w:rsidDel="005F4001">
          <w:rPr>
            <w:rFonts w:hint="eastAsia"/>
          </w:rPr>
          <w:delText>；</w:delText>
        </w:r>
      </w:del>
      <w:r w:rsidR="00B96760" w:rsidRPr="00B96760">
        <w:rPr>
          <w:rFonts w:hint="eastAsia"/>
        </w:rPr>
        <w:t>兼容不同</w:t>
      </w:r>
      <w:r w:rsidR="00B96760" w:rsidRPr="00B96760">
        <w:rPr>
          <w:rFonts w:hint="eastAsia"/>
        </w:rPr>
        <w:t>MCU</w:t>
      </w:r>
      <w:r w:rsidR="00B96760" w:rsidRPr="00B96760">
        <w:rPr>
          <w:rFonts w:hint="eastAsia"/>
        </w:rPr>
        <w:t>平台和集中器型号的</w:t>
      </w:r>
      <w:r w:rsidR="008D2C51">
        <w:t>LoRa</w:t>
      </w:r>
      <w:r w:rsidR="00B96760" w:rsidRPr="00B96760">
        <w:rPr>
          <w:rFonts w:hint="eastAsia"/>
        </w:rPr>
        <w:t>网关设备</w:t>
      </w:r>
      <w:ins w:id="74" w:author="mao" w:date="2018-03-29T11:08:00Z">
        <w:r w:rsidR="005F4001">
          <w:rPr>
            <w:rFonts w:hint="eastAsia"/>
          </w:rPr>
          <w:t>。</w:t>
        </w:r>
      </w:ins>
      <w:del w:id="75" w:author="mao" w:date="2018-03-29T11:08:00Z">
        <w:r w:rsidR="00B96760" w:rsidDel="005F4001">
          <w:rPr>
            <w:rFonts w:hint="eastAsia"/>
          </w:rPr>
          <w:delText>，</w:delText>
        </w:r>
      </w:del>
      <w:r w:rsidR="00B96760">
        <w:rPr>
          <w:rFonts w:hint="eastAsia"/>
        </w:rPr>
        <w:t>自带解析器，通过编程可以得到需要的数据</w:t>
      </w:r>
      <w:ins w:id="76" w:author="mao" w:date="2018-03-29T11:09:00Z">
        <w:r w:rsidR="005F4001">
          <w:rPr>
            <w:rFonts w:hint="eastAsia"/>
          </w:rPr>
          <w:t>，</w:t>
        </w:r>
      </w:ins>
      <w:del w:id="77" w:author="mao" w:date="2018-03-29T11:08:00Z">
        <w:r w:rsidR="00B96760" w:rsidDel="005F4001">
          <w:rPr>
            <w:rFonts w:hint="eastAsia"/>
          </w:rPr>
          <w:delText>，</w:delText>
        </w:r>
      </w:del>
      <w:r w:rsidR="00B96760">
        <w:rPr>
          <w:rFonts w:hint="eastAsia"/>
        </w:rPr>
        <w:t>同时还可以支持第三</w:t>
      </w:r>
      <w:proofErr w:type="gramStart"/>
      <w:r w:rsidR="00B96760">
        <w:rPr>
          <w:rFonts w:hint="eastAsia"/>
        </w:rPr>
        <w:t>方应用</w:t>
      </w:r>
      <w:proofErr w:type="gramEnd"/>
      <w:r w:rsidR="00B96760">
        <w:rPr>
          <w:rFonts w:hint="eastAsia"/>
        </w:rPr>
        <w:t>的接口</w:t>
      </w:r>
      <w:ins w:id="78" w:author="mao" w:date="2018-03-29T11:09:00Z">
        <w:r w:rsidR="005F4001">
          <w:rPr>
            <w:rFonts w:hint="eastAsia"/>
          </w:rPr>
          <w:t>。</w:t>
        </w:r>
      </w:ins>
      <w:del w:id="79" w:author="mao" w:date="2018-03-29T11:09:00Z">
        <w:r w:rsidR="00B96760" w:rsidDel="005F4001">
          <w:rPr>
            <w:rFonts w:hint="eastAsia"/>
          </w:rPr>
          <w:delText>，</w:delText>
        </w:r>
      </w:del>
      <w:r w:rsidR="00B96760">
        <w:rPr>
          <w:rFonts w:hint="eastAsia"/>
        </w:rPr>
        <w:t>本设计采集</w:t>
      </w:r>
      <w:r w:rsidR="00B96760">
        <w:rPr>
          <w:rFonts w:hint="eastAsia"/>
        </w:rPr>
        <w:t>GPS</w:t>
      </w:r>
      <w:r w:rsidR="00B96760">
        <w:rPr>
          <w:rFonts w:hint="eastAsia"/>
        </w:rPr>
        <w:t>信息上传到服务器中，由第三方地图显示数据所在位置。</w:t>
      </w:r>
    </w:p>
    <w:p w14:paraId="6F48727E" w14:textId="75DB8C73" w:rsidR="00215F08" w:rsidRDefault="00215F08" w:rsidP="00197EF3">
      <w:r>
        <w:t>最后基于</w:t>
      </w:r>
      <w:r>
        <w:rPr>
          <w:rFonts w:hint="eastAsia"/>
        </w:rPr>
        <w:t>GIS</w:t>
      </w:r>
      <w:r>
        <w:rPr>
          <w:rFonts w:hint="eastAsia"/>
        </w:rPr>
        <w:t>的信号分析</w:t>
      </w:r>
      <w:r w:rsidR="008E0D94">
        <w:rPr>
          <w:rFonts w:hint="eastAsia"/>
        </w:rPr>
        <w:t>使用的是</w:t>
      </w:r>
      <w:r>
        <w:rPr>
          <w:rFonts w:hint="eastAsia"/>
        </w:rPr>
        <w:t>ARCGIS</w:t>
      </w:r>
      <w:r w:rsidR="008E0D94">
        <w:rPr>
          <w:rFonts w:hint="eastAsia"/>
        </w:rPr>
        <w:t>系统</w:t>
      </w:r>
      <w:r>
        <w:rPr>
          <w:rFonts w:hint="eastAsia"/>
        </w:rPr>
        <w:t>，</w:t>
      </w:r>
      <w:r w:rsidR="008E0D94">
        <w:rPr>
          <w:rFonts w:hint="eastAsia"/>
        </w:rPr>
        <w:t>它被广泛的应用于有关地理信息的</w:t>
      </w:r>
      <w:r w:rsidR="008E0D94" w:rsidRPr="00C1388E">
        <w:rPr>
          <w:rFonts w:hint="eastAsia"/>
          <w:highlight w:val="yellow"/>
          <w:rPrChange w:id="80" w:author="mao" w:date="2018-03-29T11:36:00Z">
            <w:rPr>
              <w:rFonts w:hint="eastAsia"/>
            </w:rPr>
          </w:rPrChange>
        </w:rPr>
        <w:t>分钟当中</w:t>
      </w:r>
      <w:r w:rsidR="00540916" w:rsidRPr="00C1388E">
        <w:rPr>
          <w:rFonts w:hint="eastAsia"/>
          <w:highlight w:val="yellow"/>
          <w:rPrChange w:id="81" w:author="mao" w:date="2018-03-29T11:36:00Z">
            <w:rPr>
              <w:rFonts w:hint="eastAsia"/>
            </w:rPr>
          </w:rPrChange>
        </w:rPr>
        <w:t>。</w:t>
      </w:r>
      <w:r w:rsidR="008E0D94">
        <w:rPr>
          <w:rFonts w:hint="eastAsia"/>
        </w:rPr>
        <w:t>本次试验中将带有地理位置信息的数据输入</w:t>
      </w:r>
      <w:r w:rsidR="008E0D94">
        <w:rPr>
          <w:rFonts w:hint="eastAsia"/>
        </w:rPr>
        <w:t>ARCGIS</w:t>
      </w:r>
      <w:r w:rsidR="008E0D94">
        <w:rPr>
          <w:rFonts w:hint="eastAsia"/>
        </w:rPr>
        <w:t>当中，使用它的空间分析功能，生产新的带有地理信息的分析数据</w:t>
      </w:r>
      <w:ins w:id="82" w:author="mao" w:date="2018-03-29T11:36:00Z">
        <w:r w:rsidR="00C1388E">
          <w:rPr>
            <w:rFonts w:hint="eastAsia"/>
          </w:rPr>
          <w:t>。</w:t>
        </w:r>
      </w:ins>
      <w:del w:id="83" w:author="mao" w:date="2018-03-29T11:36:00Z">
        <w:r w:rsidR="008E0D94" w:rsidDel="00C1388E">
          <w:rPr>
            <w:rFonts w:hint="eastAsia"/>
          </w:rPr>
          <w:delText>，</w:delText>
        </w:r>
      </w:del>
      <w:r w:rsidR="008E0D94">
        <w:rPr>
          <w:rFonts w:hint="eastAsia"/>
        </w:rPr>
        <w:t>将空间信息代入数据中</w:t>
      </w:r>
      <w:ins w:id="84" w:author="mao" w:date="2018-03-29T11:36:00Z">
        <w:r w:rsidR="00C1388E">
          <w:rPr>
            <w:rFonts w:hint="eastAsia"/>
          </w:rPr>
          <w:t>，</w:t>
        </w:r>
      </w:ins>
      <w:r w:rsidR="008E0D94">
        <w:rPr>
          <w:rFonts w:hint="eastAsia"/>
        </w:rPr>
        <w:t>并在地图当中显示出来，这本身就是对数据的一种解读，而在这个基础上对数据进行分析和计算，加入统计学的思想，使得空间信号的分析有了更加深刻的理解。</w:t>
      </w:r>
    </w:p>
    <w:p w14:paraId="495D4395" w14:textId="77777777" w:rsidR="00606A6C" w:rsidRDefault="00245A93" w:rsidP="00197EF3">
      <w:pPr>
        <w:pStyle w:val="3"/>
      </w:pPr>
      <w:bookmarkStart w:id="85" w:name="_Toc509700926"/>
      <w:bookmarkStart w:id="86" w:name="_Toc509918944"/>
      <w:r>
        <w:rPr>
          <w:rFonts w:hint="eastAsia"/>
        </w:rPr>
        <w:lastRenderedPageBreak/>
        <w:t xml:space="preserve">2.4 </w:t>
      </w:r>
      <w:r>
        <w:rPr>
          <w:rFonts w:hint="eastAsia"/>
        </w:rPr>
        <w:t>信号分析整体方案设计</w:t>
      </w:r>
      <w:bookmarkEnd w:id="85"/>
      <w:bookmarkEnd w:id="86"/>
    </w:p>
    <w:p w14:paraId="19F6960E" w14:textId="77777777" w:rsidR="00245A93" w:rsidRDefault="00245A93" w:rsidP="00705363">
      <w:pPr>
        <w:jc w:val="center"/>
      </w:pPr>
      <w:r w:rsidRPr="00245A93">
        <w:rPr>
          <w:rFonts w:hint="eastAsia"/>
          <w:noProof/>
        </w:rPr>
        <w:drawing>
          <wp:inline distT="0" distB="0" distL="0" distR="0" wp14:anchorId="3E96ED9A" wp14:editId="0480C581">
            <wp:extent cx="2094099" cy="2530800"/>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4099" cy="2530800"/>
                    </a:xfrm>
                    <a:prstGeom prst="rect">
                      <a:avLst/>
                    </a:prstGeom>
                    <a:noFill/>
                    <a:ln>
                      <a:noFill/>
                    </a:ln>
                  </pic:spPr>
                </pic:pic>
              </a:graphicData>
            </a:graphic>
          </wp:inline>
        </w:drawing>
      </w:r>
    </w:p>
    <w:p w14:paraId="3D2A590F" w14:textId="27B80B9C" w:rsidR="00033200" w:rsidRPr="00033200" w:rsidRDefault="00033200" w:rsidP="009B4C77">
      <w:pPr>
        <w:pStyle w:val="af0"/>
      </w:pPr>
      <w:r w:rsidRPr="00033200">
        <w:t>图</w:t>
      </w:r>
      <w:r w:rsidRPr="00033200">
        <w:rPr>
          <w:rFonts w:hint="eastAsia"/>
        </w:rPr>
        <w:t>2-</w:t>
      </w:r>
      <w:r w:rsidRPr="00033200">
        <w:t xml:space="preserve">4 </w:t>
      </w:r>
      <w:r w:rsidRPr="00033200">
        <w:t>整体方法设计</w:t>
      </w:r>
    </w:p>
    <w:p w14:paraId="23E75248" w14:textId="3A955F9D" w:rsidR="00245A93" w:rsidRDefault="00245A93" w:rsidP="00197EF3">
      <w:r>
        <w:t>如上图所示</w:t>
      </w:r>
      <w:r>
        <w:rPr>
          <w:rFonts w:hint="eastAsia"/>
        </w:rPr>
        <w:t>，</w:t>
      </w:r>
      <w:ins w:id="87" w:author="mao" w:date="2018-03-29T11:38:00Z">
        <w:r w:rsidR="00C1388E">
          <w:rPr>
            <w:rFonts w:hint="eastAsia"/>
          </w:rPr>
          <w:t>第一</w:t>
        </w:r>
        <w:r w:rsidR="00C1388E">
          <w:t>步</w:t>
        </w:r>
      </w:ins>
      <w:del w:id="88" w:author="mao" w:date="2018-03-29T11:38:00Z">
        <w:r w:rsidDel="00C1388E">
          <w:rPr>
            <w:rFonts w:hint="eastAsia"/>
          </w:rPr>
          <w:delText>首先</w:delText>
        </w:r>
      </w:del>
      <w:ins w:id="89" w:author="mao" w:date="2018-03-29T11:37:00Z">
        <w:r w:rsidR="00C1388E">
          <w:rPr>
            <w:rFonts w:hint="eastAsia"/>
          </w:rPr>
          <w:t>，</w:t>
        </w:r>
      </w:ins>
      <w:r>
        <w:rPr>
          <w:rFonts w:hint="eastAsia"/>
        </w:rPr>
        <w:t>进行物联网信号分析方案设计，确定使用的物联网发射芯片为</w:t>
      </w:r>
      <w:r w:rsidR="000F7EFA">
        <w:t>LoRaWAN</w:t>
      </w:r>
      <w:r>
        <w:rPr>
          <w:rFonts w:hint="eastAsia"/>
        </w:rPr>
        <w:t>芯片</w:t>
      </w:r>
      <w:ins w:id="90" w:author="mao" w:date="2018-03-29T11:37:00Z">
        <w:r w:rsidR="00C1388E">
          <w:rPr>
            <w:rFonts w:hint="eastAsia"/>
          </w:rPr>
          <w:t>；</w:t>
        </w:r>
      </w:ins>
      <w:del w:id="91" w:author="mao" w:date="2018-03-29T11:37:00Z">
        <w:r w:rsidDel="00C1388E">
          <w:rPr>
            <w:rFonts w:hint="eastAsia"/>
          </w:rPr>
          <w:delText>，</w:delText>
        </w:r>
      </w:del>
      <w:ins w:id="92" w:author="mao" w:date="2018-03-29T11:38:00Z">
        <w:r w:rsidR="00C1388E">
          <w:rPr>
            <w:rFonts w:hint="eastAsia"/>
          </w:rPr>
          <w:t>第二步</w:t>
        </w:r>
      </w:ins>
      <w:del w:id="93" w:author="mao" w:date="2018-03-29T11:38:00Z">
        <w:r w:rsidR="003D2C38" w:rsidDel="00C1388E">
          <w:rPr>
            <w:rFonts w:hint="eastAsia"/>
          </w:rPr>
          <w:delText>其次</w:delText>
        </w:r>
      </w:del>
      <w:ins w:id="94" w:author="mao" w:date="2018-03-29T11:37:00Z">
        <w:r w:rsidR="00C1388E">
          <w:rPr>
            <w:rFonts w:hint="eastAsia"/>
          </w:rPr>
          <w:t>，</w:t>
        </w:r>
      </w:ins>
      <w:r w:rsidR="003D2C38">
        <w:rPr>
          <w:rFonts w:hint="eastAsia"/>
        </w:rPr>
        <w:t>对信号分析的方案进行研究，确定有哪些考虑的方案，对比各个方案适用于哪些情况，分析算法</w:t>
      </w:r>
      <w:ins w:id="95" w:author="mao" w:date="2018-03-29T11:37:00Z">
        <w:r w:rsidR="00C1388E">
          <w:rPr>
            <w:rFonts w:hint="eastAsia"/>
          </w:rPr>
          <w:t>；</w:t>
        </w:r>
      </w:ins>
      <w:del w:id="96" w:author="mao" w:date="2018-03-29T11:37:00Z">
        <w:r w:rsidR="003D2C38" w:rsidDel="00C1388E">
          <w:rPr>
            <w:rFonts w:hint="eastAsia"/>
          </w:rPr>
          <w:delText>，</w:delText>
        </w:r>
      </w:del>
      <w:ins w:id="97" w:author="mao" w:date="2018-03-29T11:38:00Z">
        <w:r w:rsidR="00C1388E">
          <w:rPr>
            <w:rFonts w:hint="eastAsia"/>
          </w:rPr>
          <w:t>第</w:t>
        </w:r>
        <w:r w:rsidR="00C1388E">
          <w:t>三步</w:t>
        </w:r>
      </w:ins>
      <w:del w:id="98" w:author="mao" w:date="2018-03-29T11:38:00Z">
        <w:r w:rsidR="003D2C38" w:rsidDel="00C1388E">
          <w:rPr>
            <w:rFonts w:hint="eastAsia"/>
          </w:rPr>
          <w:delText>接着</w:delText>
        </w:r>
      </w:del>
      <w:ins w:id="99" w:author="mao" w:date="2018-03-29T11:37:00Z">
        <w:r w:rsidR="00C1388E">
          <w:rPr>
            <w:rFonts w:hint="eastAsia"/>
          </w:rPr>
          <w:t>，</w:t>
        </w:r>
      </w:ins>
      <w:r>
        <w:rPr>
          <w:rFonts w:hint="eastAsia"/>
        </w:rPr>
        <w:t>根据需要采集的数据和发射模块参数进行手持终端的设计，包括采集数据的模块</w:t>
      </w:r>
      <w:r w:rsidR="00606A6C">
        <w:rPr>
          <w:rFonts w:hint="eastAsia"/>
        </w:rPr>
        <w:t>、</w:t>
      </w:r>
      <w:r>
        <w:rPr>
          <w:rFonts w:hint="eastAsia"/>
        </w:rPr>
        <w:t>MCU</w:t>
      </w:r>
      <w:r>
        <w:rPr>
          <w:rFonts w:hint="eastAsia"/>
        </w:rPr>
        <w:t>的选型，人机交互的设计等</w:t>
      </w:r>
      <w:ins w:id="100" w:author="mao" w:date="2018-03-29T11:37:00Z">
        <w:r w:rsidR="00C1388E">
          <w:rPr>
            <w:rFonts w:hint="eastAsia"/>
          </w:rPr>
          <w:t>；</w:t>
        </w:r>
      </w:ins>
      <w:del w:id="101" w:author="mao" w:date="2018-03-29T11:37:00Z">
        <w:r w:rsidDel="00C1388E">
          <w:rPr>
            <w:rFonts w:hint="eastAsia"/>
          </w:rPr>
          <w:delText>，</w:delText>
        </w:r>
      </w:del>
      <w:ins w:id="102" w:author="mao" w:date="2018-03-29T11:38:00Z">
        <w:r w:rsidR="00C1388E">
          <w:rPr>
            <w:rFonts w:hint="eastAsia"/>
          </w:rPr>
          <w:t>第四</w:t>
        </w:r>
        <w:r w:rsidR="00C1388E">
          <w:t>步</w:t>
        </w:r>
      </w:ins>
      <w:del w:id="103" w:author="mao" w:date="2018-03-29T11:38:00Z">
        <w:r w:rsidDel="00C1388E">
          <w:rPr>
            <w:rFonts w:hint="eastAsia"/>
          </w:rPr>
          <w:delText>然后</w:delText>
        </w:r>
      </w:del>
      <w:ins w:id="104" w:author="mao" w:date="2018-03-29T11:37:00Z">
        <w:r w:rsidR="00C1388E">
          <w:rPr>
            <w:rFonts w:hint="eastAsia"/>
          </w:rPr>
          <w:t>，</w:t>
        </w:r>
      </w:ins>
      <w:r>
        <w:rPr>
          <w:rFonts w:hint="eastAsia"/>
        </w:rPr>
        <w:t>编写程序，</w:t>
      </w:r>
      <w:r w:rsidR="00606A6C">
        <w:rPr>
          <w:rFonts w:hint="eastAsia"/>
        </w:rPr>
        <w:t>实现手持终端的制作</w:t>
      </w:r>
      <w:ins w:id="105" w:author="mao" w:date="2018-03-29T11:38:00Z">
        <w:r w:rsidR="00C1388E">
          <w:rPr>
            <w:rFonts w:hint="eastAsia"/>
          </w:rPr>
          <w:t>；第</w:t>
        </w:r>
        <w:r w:rsidR="00C1388E">
          <w:t>五步，</w:t>
        </w:r>
      </w:ins>
      <w:del w:id="106" w:author="mao" w:date="2018-03-29T11:38:00Z">
        <w:r w:rsidR="00606A6C" w:rsidDel="00C1388E">
          <w:rPr>
            <w:rFonts w:hint="eastAsia"/>
          </w:rPr>
          <w:delText>，</w:delText>
        </w:r>
        <w:r w:rsidR="003D2C38" w:rsidDel="00C1388E">
          <w:rPr>
            <w:rFonts w:hint="eastAsia"/>
          </w:rPr>
          <w:delText>然后</w:delText>
        </w:r>
      </w:del>
      <w:r w:rsidR="003D2C38">
        <w:rPr>
          <w:rFonts w:hint="eastAsia"/>
        </w:rPr>
        <w:t>现场实地分析信号，利用设计出来的手持测试终端对某一区域内的信号进行采集，分析采集方案</w:t>
      </w:r>
      <w:ins w:id="107" w:author="mao" w:date="2018-03-29T11:39:00Z">
        <w:r w:rsidR="00C1388E">
          <w:rPr>
            <w:rFonts w:hint="eastAsia"/>
          </w:rPr>
          <w:t>；</w:t>
        </w:r>
        <w:r w:rsidR="00C1388E">
          <w:t>第六</w:t>
        </w:r>
        <w:r w:rsidR="00C1388E">
          <w:rPr>
            <w:rFonts w:hint="eastAsia"/>
          </w:rPr>
          <w:t>步</w:t>
        </w:r>
        <w:r w:rsidR="00C1388E">
          <w:t>，</w:t>
        </w:r>
      </w:ins>
      <w:del w:id="108" w:author="mao" w:date="2018-03-29T11:39:00Z">
        <w:r w:rsidR="003D2C38" w:rsidDel="00C1388E">
          <w:rPr>
            <w:rFonts w:hint="eastAsia"/>
          </w:rPr>
          <w:delText>，</w:delText>
        </w:r>
      </w:del>
      <w:r w:rsidR="00606A6C">
        <w:rPr>
          <w:rFonts w:hint="eastAsia"/>
        </w:rPr>
        <w:t>根据采集到的数据，在</w:t>
      </w:r>
      <w:r w:rsidR="00606A6C">
        <w:rPr>
          <w:rFonts w:hint="eastAsia"/>
        </w:rPr>
        <w:t>ARCGIS</w:t>
      </w:r>
      <w:r w:rsidR="00606A6C">
        <w:rPr>
          <w:rFonts w:hint="eastAsia"/>
        </w:rPr>
        <w:t>软件里进行仿真，比较各种算法的误差，最终得到信号区域分布图。</w:t>
      </w:r>
    </w:p>
    <w:p w14:paraId="35503CB9" w14:textId="28138C08" w:rsidR="00147ED0" w:rsidRDefault="009B4C77" w:rsidP="009B4C77">
      <w:pPr>
        <w:ind w:firstLineChars="0" w:firstLine="0"/>
      </w:pPr>
      <w:r>
        <w:br w:type="page"/>
      </w:r>
    </w:p>
    <w:p w14:paraId="6236577A" w14:textId="37D06D98" w:rsidR="00147ED0" w:rsidRDefault="00197EF3" w:rsidP="001E11C6">
      <w:pPr>
        <w:pStyle w:val="2"/>
        <w:jc w:val="both"/>
      </w:pPr>
      <w:bookmarkStart w:id="109" w:name="_Toc509700927"/>
      <w:bookmarkStart w:id="110" w:name="_Toc509918945"/>
      <w:r>
        <w:rPr>
          <w:rFonts w:hint="eastAsia"/>
        </w:rPr>
        <w:lastRenderedPageBreak/>
        <w:t>第</w:t>
      </w:r>
      <w:r>
        <w:rPr>
          <w:rFonts w:hint="eastAsia"/>
        </w:rPr>
        <w:t>3</w:t>
      </w:r>
      <w:r w:rsidR="00147ED0">
        <w:rPr>
          <w:rFonts w:hint="eastAsia"/>
        </w:rPr>
        <w:t>章</w:t>
      </w:r>
      <w:r w:rsidR="00147ED0">
        <w:rPr>
          <w:rFonts w:hint="eastAsia"/>
        </w:rPr>
        <w:t xml:space="preserve"> </w:t>
      </w:r>
      <w:r w:rsidR="00147ED0">
        <w:rPr>
          <w:rFonts w:hint="eastAsia"/>
        </w:rPr>
        <w:t>空间信号分析</w:t>
      </w:r>
      <w:bookmarkEnd w:id="109"/>
      <w:bookmarkEnd w:id="110"/>
    </w:p>
    <w:p w14:paraId="59C6CE18" w14:textId="4989244D" w:rsidR="00147ED0" w:rsidRPr="00804553" w:rsidRDefault="00147ED0" w:rsidP="00197EF3">
      <w:r>
        <w:rPr>
          <w:rFonts w:hint="eastAsia"/>
        </w:rPr>
        <w:t>本章主要对本课题中</w:t>
      </w:r>
      <w:r>
        <w:rPr>
          <w:rFonts w:hint="eastAsia"/>
        </w:rPr>
        <w:t>GIS</w:t>
      </w:r>
      <w:r>
        <w:rPr>
          <w:rFonts w:hint="eastAsia"/>
        </w:rPr>
        <w:t>和插值法两种关键技术的理论进行研究。先介绍</w:t>
      </w:r>
      <w:r>
        <w:rPr>
          <w:rFonts w:hint="eastAsia"/>
        </w:rPr>
        <w:t>GIS</w:t>
      </w:r>
      <w:r>
        <w:rPr>
          <w:rFonts w:hint="eastAsia"/>
        </w:rPr>
        <w:t>的相关理论并说明本文的</w:t>
      </w:r>
      <w:r>
        <w:rPr>
          <w:rFonts w:hint="eastAsia"/>
        </w:rPr>
        <w:t>GIS</w:t>
      </w:r>
      <w:r>
        <w:rPr>
          <w:rFonts w:hint="eastAsia"/>
        </w:rPr>
        <w:t>类型，然后介绍插值法并讲解所使用的</w:t>
      </w:r>
      <w:r w:rsidR="00220F0F">
        <w:rPr>
          <w:rFonts w:hint="eastAsia"/>
        </w:rPr>
        <w:t>插值方法，并重点说明本文信号分析的理论基础，为后面</w:t>
      </w:r>
      <w:r>
        <w:rPr>
          <w:rFonts w:hint="eastAsia"/>
        </w:rPr>
        <w:t>信号分析图的设计奠定了理论基础。</w:t>
      </w:r>
    </w:p>
    <w:p w14:paraId="3ADD4257" w14:textId="19DD534B" w:rsidR="00147ED0" w:rsidRDefault="00147ED0" w:rsidP="00197EF3">
      <w:pPr>
        <w:pStyle w:val="3"/>
      </w:pPr>
      <w:bookmarkStart w:id="111" w:name="_Toc509700928"/>
      <w:bookmarkStart w:id="112" w:name="_Toc509918946"/>
      <w:r>
        <w:t>3.1</w:t>
      </w:r>
      <w:r w:rsidRPr="008E3DD3">
        <w:rPr>
          <w:rFonts w:hint="eastAsia"/>
        </w:rPr>
        <w:t>GIS</w:t>
      </w:r>
      <w:r w:rsidRPr="008E3DD3">
        <w:rPr>
          <w:rFonts w:hint="eastAsia"/>
        </w:rPr>
        <w:t>理论介绍</w:t>
      </w:r>
      <w:bookmarkEnd w:id="111"/>
      <w:bookmarkEnd w:id="112"/>
    </w:p>
    <w:p w14:paraId="5546D25B" w14:textId="45BD60FA" w:rsidR="00147ED0" w:rsidRPr="00343912" w:rsidRDefault="00147ED0" w:rsidP="00197EF3">
      <w:pPr>
        <w:rPr>
          <w:vertAlign w:val="superscript"/>
        </w:rPr>
      </w:pPr>
      <w:r>
        <w:rPr>
          <w:rFonts w:hint="eastAsia"/>
        </w:rPr>
        <w:t>Geographical Information System(GIS)</w:t>
      </w:r>
      <w:r>
        <w:rPr>
          <w:rFonts w:hint="eastAsia"/>
        </w:rPr>
        <w:t>，</w:t>
      </w:r>
      <w:r>
        <w:t>又称</w:t>
      </w:r>
      <w:r w:rsidRPr="00EB1587">
        <w:rPr>
          <w:rFonts w:hint="eastAsia"/>
        </w:rPr>
        <w:t>地理信息系统</w:t>
      </w:r>
      <w:r>
        <w:rPr>
          <w:rFonts w:hint="eastAsia"/>
        </w:rPr>
        <w:t>，是一种兼具信息</w:t>
      </w:r>
      <w:r>
        <w:t>系统</w:t>
      </w:r>
      <w:r>
        <w:rPr>
          <w:rFonts w:hint="eastAsia"/>
        </w:rPr>
        <w:t>所有特点的决策支持系统。由于</w:t>
      </w:r>
      <w:r>
        <w:t>该系统</w:t>
      </w:r>
      <w:r>
        <w:rPr>
          <w:rFonts w:hint="eastAsia"/>
        </w:rPr>
        <w:t>基于地理编码存储和处理信息，因此信息检索主要包括两个重要</w:t>
      </w:r>
      <w:r>
        <w:t>组成部分：</w:t>
      </w:r>
      <w:r w:rsidR="00220F0F">
        <w:rPr>
          <w:rFonts w:hint="eastAsia"/>
        </w:rPr>
        <w:t>地理位置和</w:t>
      </w:r>
      <w:r>
        <w:rPr>
          <w:rFonts w:hint="eastAsia"/>
        </w:rPr>
        <w:t>与地理位置</w:t>
      </w:r>
      <w:r>
        <w:t>相关</w:t>
      </w:r>
      <w:r>
        <w:rPr>
          <w:rFonts w:hint="eastAsia"/>
        </w:rPr>
        <w:t>的地物属性信息。在该</w:t>
      </w:r>
      <w:r>
        <w:t>系统</w:t>
      </w:r>
      <w:r>
        <w:rPr>
          <w:rFonts w:hint="eastAsia"/>
        </w:rPr>
        <w:t>中，地理现象及要素将</w:t>
      </w:r>
      <w:r w:rsidR="00220F0F">
        <w:t>用来</w:t>
      </w:r>
      <w:r>
        <w:t>表达</w:t>
      </w:r>
      <w:r>
        <w:rPr>
          <w:rFonts w:hint="eastAsia"/>
        </w:rPr>
        <w:t>现实世界，为了实现正确</w:t>
      </w:r>
      <w:r>
        <w:t>的</w:t>
      </w:r>
      <w:r>
        <w:rPr>
          <w:rFonts w:hint="eastAsia"/>
        </w:rPr>
        <w:t>表达</w:t>
      </w:r>
      <w:r>
        <w:t>，</w:t>
      </w:r>
      <w:r>
        <w:rPr>
          <w:rFonts w:hint="eastAsia"/>
        </w:rPr>
        <w:t>至少需要两大重要</w:t>
      </w:r>
      <w:r>
        <w:t>信息</w:t>
      </w:r>
      <w:r>
        <w:t>——</w:t>
      </w:r>
      <w:r>
        <w:rPr>
          <w:rFonts w:hint="eastAsia"/>
        </w:rPr>
        <w:t>空间位置参考信息及非位置信息。除了作为</w:t>
      </w:r>
      <w:r>
        <w:t>一门新兴</w:t>
      </w:r>
      <w:r>
        <w:rPr>
          <w:rFonts w:hint="eastAsia"/>
        </w:rPr>
        <w:t>学科</w:t>
      </w:r>
      <w:r>
        <w:t>，</w:t>
      </w:r>
      <w:r>
        <w:rPr>
          <w:rFonts w:hint="eastAsia"/>
        </w:rPr>
        <w:t>用以存储、描述、分析、输出空间信息理论和方法之外，</w:t>
      </w:r>
      <w:r>
        <w:rPr>
          <w:rFonts w:hint="eastAsia"/>
        </w:rPr>
        <w:t>G</w:t>
      </w:r>
      <w:r>
        <w:t>IS</w:t>
      </w:r>
      <w:r>
        <w:rPr>
          <w:rFonts w:hint="eastAsia"/>
        </w:rPr>
        <w:t>系统运用数据库技术，将数据和数据库连接起来，使整个系统的数据更加方便管理，操作人员便于使用，</w:t>
      </w:r>
      <w:proofErr w:type="gramStart"/>
      <w:r>
        <w:rPr>
          <w:rFonts w:hint="eastAsia"/>
        </w:rPr>
        <w:t>给人员</w:t>
      </w:r>
      <w:proofErr w:type="gramEnd"/>
      <w:r>
        <w:rPr>
          <w:rFonts w:hint="eastAsia"/>
        </w:rPr>
        <w:t>决策带来更直观，更可靠的信息。</w:t>
      </w:r>
      <w:r w:rsidRPr="00343912">
        <w:rPr>
          <w:rFonts w:hint="eastAsia"/>
          <w:vertAlign w:val="superscript"/>
        </w:rPr>
        <w:t>[</w:t>
      </w:r>
      <w:r w:rsidR="00D27EE3">
        <w:rPr>
          <w:vertAlign w:val="superscript"/>
        </w:rPr>
        <w:t>17</w:t>
      </w:r>
      <w:r w:rsidRPr="00343912">
        <w:rPr>
          <w:vertAlign w:val="superscript"/>
        </w:rPr>
        <w:t>]</w:t>
      </w:r>
    </w:p>
    <w:p w14:paraId="1900C33B" w14:textId="77777777" w:rsidR="00147ED0" w:rsidRDefault="00147ED0" w:rsidP="00197EF3">
      <w:r>
        <w:rPr>
          <w:rFonts w:hint="eastAsia"/>
        </w:rPr>
        <w:t>目前</w:t>
      </w:r>
      <w:r>
        <w:t>，</w:t>
      </w:r>
      <w:r>
        <w:rPr>
          <w:rFonts w:hint="eastAsia"/>
        </w:rPr>
        <w:t>地理信息系统表现出以下三方面特征：</w:t>
      </w:r>
    </w:p>
    <w:p w14:paraId="4D4E5D90" w14:textId="77777777" w:rsidR="00147ED0" w:rsidRDefault="00147ED0" w:rsidP="00197EF3">
      <w:r>
        <w:rPr>
          <w:rFonts w:hint="eastAsia"/>
        </w:rPr>
        <w:t>1</w:t>
      </w:r>
      <w:r>
        <w:rPr>
          <w:rFonts w:hint="eastAsia"/>
        </w:rPr>
        <w:t>、兼具管理、采集、分析和输出各种地理信息多种功能，同时还</w:t>
      </w:r>
      <w:r>
        <w:t>具有</w:t>
      </w:r>
      <w:r>
        <w:rPr>
          <w:rFonts w:hint="eastAsia"/>
        </w:rPr>
        <w:t>空间性、动态性；</w:t>
      </w:r>
    </w:p>
    <w:p w14:paraId="526840D1" w14:textId="77777777" w:rsidR="00147ED0" w:rsidRDefault="00147ED0" w:rsidP="00197EF3">
      <w:r>
        <w:rPr>
          <w:rFonts w:hint="eastAsia"/>
        </w:rPr>
        <w:t>2</w:t>
      </w:r>
      <w:r>
        <w:rPr>
          <w:rFonts w:hint="eastAsia"/>
        </w:rPr>
        <w:t>、主要</w:t>
      </w:r>
      <w:r>
        <w:t>由</w:t>
      </w:r>
      <w:r>
        <w:rPr>
          <w:rFonts w:hint="eastAsia"/>
        </w:rPr>
        <w:t>计算机系统管理地理空间数据，</w:t>
      </w:r>
      <w:r>
        <w:t>通过程序</w:t>
      </w:r>
      <w:r>
        <w:rPr>
          <w:rFonts w:hint="eastAsia"/>
        </w:rPr>
        <w:t>模拟分析，可生成空间数据，输出需要</w:t>
      </w:r>
      <w:r>
        <w:t>的</w:t>
      </w:r>
      <w:r>
        <w:rPr>
          <w:rFonts w:hint="eastAsia"/>
        </w:rPr>
        <w:t>信息；</w:t>
      </w:r>
    </w:p>
    <w:p w14:paraId="048B7429" w14:textId="77777777" w:rsidR="00147ED0" w:rsidRDefault="00147ED0" w:rsidP="00197EF3">
      <w:r>
        <w:rPr>
          <w:rFonts w:hint="eastAsia"/>
        </w:rPr>
        <w:t>3</w:t>
      </w:r>
      <w:r>
        <w:rPr>
          <w:rFonts w:hint="eastAsia"/>
        </w:rPr>
        <w:t>、为快速且精确地</w:t>
      </w:r>
      <w:r>
        <w:t>完成</w:t>
      </w:r>
      <w:r>
        <w:rPr>
          <w:rFonts w:hint="eastAsia"/>
        </w:rPr>
        <w:t>相应</w:t>
      </w:r>
      <w:r>
        <w:t>动作，</w:t>
      </w:r>
      <w:r>
        <w:rPr>
          <w:rFonts w:hint="eastAsia"/>
        </w:rPr>
        <w:t>仍需计算机系统支持，使地理信息系统能适应复杂地理系统，完成空间定位及过程动态的</w:t>
      </w:r>
      <w:r>
        <w:t>综合性</w:t>
      </w:r>
      <w:r>
        <w:rPr>
          <w:rFonts w:hint="eastAsia"/>
        </w:rPr>
        <w:t>分析。</w:t>
      </w:r>
    </w:p>
    <w:p w14:paraId="74F40163" w14:textId="3856E4CB" w:rsidR="00147ED0" w:rsidRDefault="00147ED0" w:rsidP="00197EF3">
      <w:r>
        <w:rPr>
          <w:rFonts w:hint="eastAsia"/>
        </w:rPr>
        <w:t>在计算机发展的过程中，</w:t>
      </w:r>
      <w:r>
        <w:rPr>
          <w:rFonts w:hint="eastAsia"/>
        </w:rPr>
        <w:t>GIS</w:t>
      </w:r>
      <w:r>
        <w:rPr>
          <w:rFonts w:hint="eastAsia"/>
        </w:rPr>
        <w:t>系统也随之日新月异，越来越多的普通人家都开始使用</w:t>
      </w:r>
      <w:r>
        <w:rPr>
          <w:rFonts w:hint="eastAsia"/>
        </w:rPr>
        <w:t>GIS</w:t>
      </w:r>
      <w:r>
        <w:rPr>
          <w:rFonts w:hint="eastAsia"/>
        </w:rPr>
        <w:t>技术</w:t>
      </w:r>
      <w:r w:rsidR="00220F0F">
        <w:rPr>
          <w:rFonts w:hint="eastAsia"/>
        </w:rPr>
        <w:t>，</w:t>
      </w:r>
      <w:r>
        <w:rPr>
          <w:rFonts w:hint="eastAsia"/>
        </w:rPr>
        <w:t>为日常生活带来更多的方便</w:t>
      </w:r>
      <w:r>
        <w:t>，使</w:t>
      </w:r>
      <w:r>
        <w:rPr>
          <w:rFonts w:hint="eastAsia"/>
        </w:rPr>
        <w:t>其不仅在现代化技术的管理上，甚至在日常</w:t>
      </w:r>
      <w:proofErr w:type="gramStart"/>
      <w:r>
        <w:rPr>
          <w:rFonts w:hint="eastAsia"/>
        </w:rPr>
        <w:t>办公都</w:t>
      </w:r>
      <w:r>
        <w:t>彰显</w:t>
      </w:r>
      <w:proofErr w:type="gramEnd"/>
      <w:r>
        <w:t>了</w:t>
      </w:r>
      <w:r>
        <w:rPr>
          <w:rFonts w:hint="eastAsia"/>
        </w:rPr>
        <w:t>其</w:t>
      </w:r>
      <w:r>
        <w:t>必不可少的</w:t>
      </w:r>
      <w:r>
        <w:rPr>
          <w:rFonts w:hint="eastAsia"/>
        </w:rPr>
        <w:t>重要</w:t>
      </w:r>
      <w:r>
        <w:t>性</w:t>
      </w:r>
      <w:r>
        <w:rPr>
          <w:rFonts w:hint="eastAsia"/>
        </w:rPr>
        <w:t>。</w:t>
      </w:r>
      <w:r>
        <w:t>20</w:t>
      </w:r>
      <w:r>
        <w:rPr>
          <w:rFonts w:hint="eastAsia"/>
        </w:rPr>
        <w:t>年代初，美国政府提出“数字地球计划”，其要点</w:t>
      </w:r>
      <w:r>
        <w:t>就包括</w:t>
      </w:r>
      <w:r>
        <w:rPr>
          <w:rFonts w:hint="eastAsia"/>
        </w:rPr>
        <w:t>将大力发展</w:t>
      </w:r>
      <w:r>
        <w:rPr>
          <w:rFonts w:hint="eastAsia"/>
        </w:rPr>
        <w:t>GIS</w:t>
      </w:r>
      <w:r>
        <w:rPr>
          <w:rFonts w:hint="eastAsia"/>
        </w:rPr>
        <w:t>技术。目前</w:t>
      </w:r>
      <w:r>
        <w:rPr>
          <w:rFonts w:hint="eastAsia"/>
        </w:rPr>
        <w:t>G</w:t>
      </w:r>
      <w:r>
        <w:t>IS</w:t>
      </w:r>
      <w:r>
        <w:rPr>
          <w:rFonts w:hint="eastAsia"/>
        </w:rPr>
        <w:t>已被</w:t>
      </w:r>
      <w:r>
        <w:t>成功应用</w:t>
      </w:r>
      <w:r>
        <w:rPr>
          <w:rFonts w:hint="eastAsia"/>
        </w:rPr>
        <w:t>至</w:t>
      </w:r>
      <w:r>
        <w:t>上百个领域中</w:t>
      </w:r>
      <w:r w:rsidR="00220F0F">
        <w:rPr>
          <w:rFonts w:hint="eastAsia"/>
        </w:rPr>
        <w:t>如：保护环境和资源、灾害预测、评价投资、城市建设规划、政府管理等</w:t>
      </w:r>
      <w:r>
        <w:rPr>
          <w:rFonts w:hint="eastAsia"/>
        </w:rPr>
        <w:t>。随着我国经济</w:t>
      </w:r>
      <w:r>
        <w:t>的快速发展</w:t>
      </w:r>
      <w:r>
        <w:rPr>
          <w:rFonts w:hint="eastAsia"/>
        </w:rPr>
        <w:t>，</w:t>
      </w:r>
      <w:r>
        <w:rPr>
          <w:rFonts w:hint="eastAsia"/>
        </w:rPr>
        <w:t>GIS</w:t>
      </w:r>
      <w:r>
        <w:rPr>
          <w:rFonts w:hint="eastAsia"/>
        </w:rPr>
        <w:t>作为地理信息系统的</w:t>
      </w:r>
      <w:r>
        <w:t>典型代表，</w:t>
      </w:r>
      <w:r>
        <w:rPr>
          <w:rFonts w:hint="eastAsia"/>
        </w:rPr>
        <w:t>在多个领域中发挥了极其重要的作用，为经济、</w:t>
      </w:r>
      <w:r>
        <w:t>社会效益</w:t>
      </w:r>
      <w:r>
        <w:rPr>
          <w:rFonts w:hint="eastAsia"/>
        </w:rPr>
        <w:t>做了</w:t>
      </w:r>
      <w:r>
        <w:t>巨大贡献</w:t>
      </w:r>
      <w:r>
        <w:rPr>
          <w:rFonts w:hint="eastAsia"/>
        </w:rPr>
        <w:t>。可以预见</w:t>
      </w:r>
      <w:r>
        <w:t>的是，</w:t>
      </w:r>
      <w:r>
        <w:rPr>
          <w:rFonts w:hint="eastAsia"/>
        </w:rPr>
        <w:t>GIS</w:t>
      </w:r>
      <w:r>
        <w:rPr>
          <w:rFonts w:hint="eastAsia"/>
        </w:rPr>
        <w:t>技术将应用到有关人类的几乎所有的生产活动。</w:t>
      </w:r>
    </w:p>
    <w:p w14:paraId="4FE63185" w14:textId="26CF149C" w:rsidR="00147ED0" w:rsidRDefault="00147ED0" w:rsidP="00197EF3">
      <w:pPr>
        <w:pStyle w:val="4"/>
      </w:pPr>
      <w:r>
        <w:lastRenderedPageBreak/>
        <w:t>3.1.1</w:t>
      </w:r>
      <w:r>
        <w:rPr>
          <w:rFonts w:hint="eastAsia"/>
        </w:rPr>
        <w:t>地理信息系统的类型</w:t>
      </w:r>
    </w:p>
    <w:p w14:paraId="738FC261" w14:textId="77777777" w:rsidR="001B1A4F" w:rsidRPr="00304931" w:rsidRDefault="001B1A4F" w:rsidP="00197EF3">
      <w:r w:rsidRPr="00304931">
        <w:rPr>
          <w:rFonts w:hint="eastAsia"/>
        </w:rPr>
        <w:t>地理信息系统（</w:t>
      </w:r>
      <w:r w:rsidRPr="00304931">
        <w:rPr>
          <w:rFonts w:hint="eastAsia"/>
        </w:rPr>
        <w:t>GIS</w:t>
      </w:r>
      <w:r w:rsidRPr="00304931">
        <w:rPr>
          <w:rFonts w:hint="eastAsia"/>
        </w:rPr>
        <w:t>）是信息系统的之一，它为人们在地理位置有关的决策提供重要的支持。在这个系统中所有的信息都伴随着地理信息，而经过处理后的信息也是经过地理编码后的，在系统中与地理位置有关的属性是信息中的主要部分。</w:t>
      </w:r>
    </w:p>
    <w:p w14:paraId="6D20E6F7" w14:textId="4413A360" w:rsidR="001B1A4F" w:rsidRPr="00304931" w:rsidRDefault="001B1A4F" w:rsidP="00197EF3">
      <w:r w:rsidRPr="00304931">
        <w:rPr>
          <w:rFonts w:hint="eastAsia"/>
        </w:rPr>
        <w:t>在传统的数据分析中，时间信息是主要的描述来源，甚至由时域分析发展到了频域分析，大部分的研究都是基于时间的，但是在现实生活中，描述事物属性的空间信息同样不能小视，</w:t>
      </w:r>
      <w:r w:rsidR="00220F0F">
        <w:rPr>
          <w:rFonts w:hint="eastAsia"/>
        </w:rPr>
        <w:t>地理位置影响着事物客观的方方面面，在我们研究的物体中，均包含着空间信息</w:t>
      </w:r>
      <w:r w:rsidRPr="00304931">
        <w:rPr>
          <w:rFonts w:hint="eastAsia"/>
        </w:rPr>
        <w:t>或空间自相关的特性。从现有的大量</w:t>
      </w:r>
      <w:r w:rsidR="00220F0F">
        <w:rPr>
          <w:rFonts w:hint="eastAsia"/>
        </w:rPr>
        <w:t>信号分析</w:t>
      </w:r>
      <w:r w:rsidRPr="00304931">
        <w:rPr>
          <w:rFonts w:hint="eastAsia"/>
        </w:rPr>
        <w:t>来</w:t>
      </w:r>
      <w:r w:rsidR="00836494">
        <w:rPr>
          <w:rFonts w:hint="eastAsia"/>
        </w:rPr>
        <w:t>看，在其中加入数据的地理位置相关分析，相较于以前只以时间为跨度的分析</w:t>
      </w:r>
      <w:r w:rsidRPr="00304931">
        <w:rPr>
          <w:rFonts w:hint="eastAsia"/>
        </w:rPr>
        <w:t>，</w:t>
      </w:r>
      <w:r w:rsidR="00836494" w:rsidRPr="00304931">
        <w:rPr>
          <w:rFonts w:hint="eastAsia"/>
        </w:rPr>
        <w:t>它能反应出更多的信息，</w:t>
      </w:r>
      <w:r w:rsidRPr="00304931">
        <w:rPr>
          <w:rFonts w:hint="eastAsia"/>
        </w:rPr>
        <w:t>很多科研学者现在更加关心加入了位置信息的数据形式，以地理位置为起点去分析种种数据之间</w:t>
      </w:r>
      <w:r w:rsidRPr="00304931">
        <w:t>的关系</w:t>
      </w:r>
      <w:r w:rsidRPr="00304931">
        <w:rPr>
          <w:rFonts w:hint="eastAsia"/>
        </w:rPr>
        <w:t>。</w:t>
      </w:r>
    </w:p>
    <w:p w14:paraId="224988F2" w14:textId="77777777" w:rsidR="001B1A4F" w:rsidRPr="00304931" w:rsidRDefault="001B1A4F" w:rsidP="00197EF3">
      <w:r w:rsidRPr="00304931">
        <w:rPr>
          <w:rFonts w:hint="eastAsia"/>
        </w:rPr>
        <w:t>一般来说空间分析系统可以按内容来分类：</w:t>
      </w:r>
      <w:r w:rsidRPr="00304931">
        <w:rPr>
          <w:rFonts w:hint="eastAsia"/>
        </w:rPr>
        <w:t xml:space="preserve"> </w:t>
      </w:r>
    </w:p>
    <w:p w14:paraId="7A175F16" w14:textId="57FD97CF" w:rsidR="001B1A4F" w:rsidRPr="00304931" w:rsidRDefault="001B1A4F" w:rsidP="00197EF3">
      <w:r w:rsidRPr="00304931">
        <w:rPr>
          <w:rFonts w:hint="eastAsia"/>
        </w:rPr>
        <w:t>（</w:t>
      </w:r>
      <w:r w:rsidRPr="00304931">
        <w:rPr>
          <w:rFonts w:hint="eastAsia"/>
        </w:rPr>
        <w:t>1</w:t>
      </w:r>
      <w:r w:rsidRPr="00304931">
        <w:rPr>
          <w:rFonts w:hint="eastAsia"/>
        </w:rPr>
        <w:t>）主题地理信息系统（</w:t>
      </w:r>
      <w:r w:rsidRPr="00304931">
        <w:rPr>
          <w:rFonts w:hint="eastAsia"/>
        </w:rPr>
        <w:t>Thematic GIS</w:t>
      </w:r>
      <w:r w:rsidRPr="00304931">
        <w:rPr>
          <w:rFonts w:hint="eastAsia"/>
        </w:rPr>
        <w:t>），是为了某个特定的目的而产生的专业的地理系统，</w:t>
      </w:r>
      <w:r w:rsidR="00551C4A" w:rsidRPr="00304931">
        <w:rPr>
          <w:rFonts w:hint="eastAsia"/>
        </w:rPr>
        <w:t>它</w:t>
      </w:r>
      <w:r w:rsidR="00551C4A" w:rsidRPr="00304931">
        <w:t>的</w:t>
      </w:r>
      <w:r w:rsidR="00551C4A" w:rsidRPr="00304931">
        <w:rPr>
          <w:rFonts w:hint="eastAsia"/>
        </w:rPr>
        <w:t>特点包括</w:t>
      </w:r>
      <w:r w:rsidR="00551C4A" w:rsidRPr="00304931">
        <w:t>：</w:t>
      </w:r>
      <w:r w:rsidRPr="00304931">
        <w:rPr>
          <w:rFonts w:hint="eastAsia"/>
        </w:rPr>
        <w:t>目标明确</w:t>
      </w:r>
      <w:r w:rsidR="00551C4A" w:rsidRPr="00304931">
        <w:rPr>
          <w:rFonts w:hint="eastAsia"/>
        </w:rPr>
        <w:t>、</w:t>
      </w:r>
      <w:r w:rsidRPr="00304931">
        <w:rPr>
          <w:rFonts w:hint="eastAsia"/>
        </w:rPr>
        <w:t>专业性较强。如流失水土、矿石探测、水成分检测、树木信息监管等资源系统。</w:t>
      </w:r>
      <w:r w:rsidRPr="00304931">
        <w:rPr>
          <w:rFonts w:hint="eastAsia"/>
        </w:rPr>
        <w:t xml:space="preserve"> </w:t>
      </w:r>
    </w:p>
    <w:p w14:paraId="6DA7D184" w14:textId="77777777" w:rsidR="001B1A4F" w:rsidRPr="00304931" w:rsidRDefault="001B1A4F" w:rsidP="00197EF3">
      <w:r w:rsidRPr="00304931">
        <w:rPr>
          <w:rFonts w:hint="eastAsia"/>
        </w:rPr>
        <w:t>（</w:t>
      </w:r>
      <w:r w:rsidRPr="00304931">
        <w:rPr>
          <w:rFonts w:hint="eastAsia"/>
        </w:rPr>
        <w:t>2</w:t>
      </w:r>
      <w:r w:rsidRPr="00304931">
        <w:rPr>
          <w:rFonts w:hint="eastAsia"/>
        </w:rPr>
        <w:t>）地区性信息系统（</w:t>
      </w:r>
      <w:r w:rsidRPr="00304931">
        <w:rPr>
          <w:rFonts w:hint="eastAsia"/>
        </w:rPr>
        <w:t>Regional</w:t>
      </w:r>
      <w:r w:rsidRPr="00304931">
        <w:t xml:space="preserve"> </w:t>
      </w:r>
      <w:r w:rsidRPr="00304931">
        <w:rPr>
          <w:rFonts w:hint="eastAsia"/>
        </w:rPr>
        <w:t>GIS</w:t>
      </w:r>
      <w:r w:rsidRPr="00304931">
        <w:rPr>
          <w:rFonts w:hint="eastAsia"/>
        </w:rPr>
        <w:t>），目标是建立整个地区的综合地理信息，用信息为区域服务，区域的大小不定，可按不同方法分类；如按河流划分，或按省区划分。</w:t>
      </w:r>
    </w:p>
    <w:p w14:paraId="5A1D9EFA" w14:textId="21552D7E" w:rsidR="001B1A4F" w:rsidRPr="00304931" w:rsidRDefault="001B1A4F" w:rsidP="00197EF3">
      <w:r w:rsidRPr="00304931">
        <w:rPr>
          <w:rFonts w:hint="eastAsia"/>
        </w:rPr>
        <w:t>（</w:t>
      </w:r>
      <w:r w:rsidRPr="00304931">
        <w:rPr>
          <w:rFonts w:hint="eastAsia"/>
        </w:rPr>
        <w:t>3</w:t>
      </w:r>
      <w:r w:rsidRPr="00304931">
        <w:rPr>
          <w:rFonts w:hint="eastAsia"/>
        </w:rPr>
        <w:t>）地理信息系统工具（</w:t>
      </w:r>
      <w:r w:rsidRPr="00304931">
        <w:rPr>
          <w:rFonts w:hint="eastAsia"/>
        </w:rPr>
        <w:t>GIS Tools</w:t>
      </w:r>
      <w:r w:rsidR="00836494">
        <w:rPr>
          <w:rFonts w:hint="eastAsia"/>
        </w:rPr>
        <w:t>），包含</w:t>
      </w:r>
      <w:r w:rsidRPr="00304931">
        <w:rPr>
          <w:rFonts w:hint="eastAsia"/>
        </w:rPr>
        <w:t>地理信息数据形象化、搜索查找、计算分类、信息保存和多样产出等有关地理空间信息系统</w:t>
      </w:r>
      <w:r w:rsidR="00836494">
        <w:rPr>
          <w:rFonts w:hint="eastAsia"/>
        </w:rPr>
        <w:t>多种功能。是对某一数据进行处理</w:t>
      </w:r>
      <w:r w:rsidRPr="00304931">
        <w:rPr>
          <w:rFonts w:hint="eastAsia"/>
        </w:rPr>
        <w:t>得到地理空间分析结果后，去掉采集的数据包得到的结果，专门为某一方面产出的，需要对电脑的硬件有普适性，通用性，易于操作，便于理解，为人员决策提供了有效的信息。</w:t>
      </w:r>
    </w:p>
    <w:p w14:paraId="3D68B78F" w14:textId="77777777" w:rsidR="001B1A4F" w:rsidRPr="00304931" w:rsidRDefault="001B1A4F" w:rsidP="00197EF3">
      <w:r w:rsidRPr="00304931">
        <w:rPr>
          <w:rFonts w:hint="eastAsia"/>
        </w:rPr>
        <w:t>本文中主要描述的是第三种的信息系统，将某一区域内的基站附近的信号进行地理编码化，进行计算分类，生成结果，附加当前区域的信号分析结果，利用</w:t>
      </w:r>
      <w:r w:rsidRPr="00304931">
        <w:rPr>
          <w:rFonts w:hint="eastAsia"/>
        </w:rPr>
        <w:t>ARCGIS</w:t>
      </w:r>
      <w:r w:rsidRPr="00304931">
        <w:t>软件来实现信号的分析和输出功能</w:t>
      </w:r>
      <w:r w:rsidRPr="00304931">
        <w:rPr>
          <w:rFonts w:hint="eastAsia"/>
        </w:rPr>
        <w:t>。</w:t>
      </w:r>
    </w:p>
    <w:p w14:paraId="10D5B708" w14:textId="18D99778" w:rsidR="00147ED0" w:rsidRDefault="00147ED0" w:rsidP="00197EF3">
      <w:pPr>
        <w:pStyle w:val="4"/>
      </w:pPr>
      <w:r>
        <w:t>3.1.2</w:t>
      </w:r>
      <w:r>
        <w:rPr>
          <w:rFonts w:hint="eastAsia"/>
        </w:rPr>
        <w:t>GIS</w:t>
      </w:r>
      <w:r>
        <w:rPr>
          <w:rFonts w:hint="eastAsia"/>
        </w:rPr>
        <w:t>在物联网信号分析中的应用</w:t>
      </w:r>
    </w:p>
    <w:p w14:paraId="71DB68A6" w14:textId="37D5C502" w:rsidR="00147ED0" w:rsidRDefault="00836494" w:rsidP="00197EF3">
      <w:r>
        <w:rPr>
          <w:rFonts w:hint="eastAsia"/>
        </w:rPr>
        <w:t>无线电信号覆盖信息</w:t>
      </w:r>
      <w:r w:rsidR="00147ED0">
        <w:rPr>
          <w:rFonts w:hint="eastAsia"/>
        </w:rPr>
        <w:t>的调查和管理</w:t>
      </w:r>
      <w:r w:rsidR="00147ED0">
        <w:rPr>
          <w:rFonts w:hint="eastAsia"/>
        </w:rPr>
        <w:t>,</w:t>
      </w:r>
      <w:r>
        <w:rPr>
          <w:rFonts w:hint="eastAsia"/>
        </w:rPr>
        <w:t>长期以表格和手工绘图进行</w:t>
      </w:r>
      <w:r w:rsidR="00147ED0">
        <w:rPr>
          <w:rFonts w:hint="eastAsia"/>
        </w:rPr>
        <w:t>,</w:t>
      </w:r>
      <w:r w:rsidR="00147ED0">
        <w:rPr>
          <w:rFonts w:hint="eastAsia"/>
        </w:rPr>
        <w:t>随着计算机技术的发展</w:t>
      </w:r>
      <w:r w:rsidR="00147ED0">
        <w:rPr>
          <w:rFonts w:hint="eastAsia"/>
        </w:rPr>
        <w:t>,</w:t>
      </w:r>
      <w:r w:rsidR="00147ED0">
        <w:rPr>
          <w:rFonts w:hint="eastAsia"/>
        </w:rPr>
        <w:t>无线电信号覆盖等数据管理软件</w:t>
      </w:r>
      <w:r w:rsidR="00147ED0">
        <w:rPr>
          <w:rFonts w:hint="eastAsia"/>
        </w:rPr>
        <w:t>,</w:t>
      </w:r>
      <w:r w:rsidR="00147ED0">
        <w:rPr>
          <w:rFonts w:hint="eastAsia"/>
        </w:rPr>
        <w:t>已有许多研究人员在开发</w:t>
      </w:r>
      <w:r w:rsidR="00147ED0">
        <w:rPr>
          <w:rFonts w:hint="eastAsia"/>
        </w:rPr>
        <w:t>,</w:t>
      </w:r>
      <w:r w:rsidR="0088151B">
        <w:rPr>
          <w:rFonts w:hint="eastAsia"/>
        </w:rPr>
        <w:t>有的已应用于</w:t>
      </w:r>
      <w:r w:rsidR="00147ED0">
        <w:rPr>
          <w:rFonts w:hint="eastAsia"/>
        </w:rPr>
        <w:t>特殊环境的监控（如机场附近的无线电管理）。近年来</w:t>
      </w:r>
      <w:r w:rsidR="00147ED0">
        <w:rPr>
          <w:rFonts w:hint="eastAsia"/>
        </w:rPr>
        <w:t>,</w:t>
      </w:r>
      <w:r w:rsidR="00147ED0">
        <w:rPr>
          <w:rFonts w:hint="eastAsia"/>
        </w:rPr>
        <w:t>地理信息系统的发展</w:t>
      </w:r>
      <w:r w:rsidR="00147ED0">
        <w:rPr>
          <w:rFonts w:hint="eastAsia"/>
        </w:rPr>
        <w:t>,</w:t>
      </w:r>
      <w:r w:rsidR="00147ED0">
        <w:rPr>
          <w:rFonts w:hint="eastAsia"/>
        </w:rPr>
        <w:t>有利地推动了无线电信息管理的现代化。主要表现在</w:t>
      </w:r>
      <w:r w:rsidR="00147ED0">
        <w:rPr>
          <w:rFonts w:hint="eastAsia"/>
        </w:rPr>
        <w:t>:</w:t>
      </w:r>
    </w:p>
    <w:p w14:paraId="094A91BC" w14:textId="1CF372F3" w:rsidR="00147ED0" w:rsidRDefault="00147ED0" w:rsidP="00197EF3">
      <w:r>
        <w:rPr>
          <w:rFonts w:hint="eastAsia"/>
        </w:rPr>
        <w:lastRenderedPageBreak/>
        <w:t>（</w:t>
      </w:r>
      <w:r>
        <w:rPr>
          <w:rFonts w:hint="eastAsia"/>
        </w:rPr>
        <w:t>1</w:t>
      </w:r>
      <w:r>
        <w:rPr>
          <w:rFonts w:hint="eastAsia"/>
        </w:rPr>
        <w:t>）可对物联网</w:t>
      </w:r>
      <w:r w:rsidR="0088151B">
        <w:rPr>
          <w:rFonts w:hint="eastAsia"/>
        </w:rPr>
        <w:t>无线电信号</w:t>
      </w:r>
      <w:r>
        <w:rPr>
          <w:rFonts w:hint="eastAsia"/>
        </w:rPr>
        <w:t>信息实现集中管理。</w:t>
      </w:r>
      <w:r>
        <w:rPr>
          <w:rFonts w:hint="eastAsia"/>
        </w:rPr>
        <w:t>GIS</w:t>
      </w:r>
      <w:r>
        <w:rPr>
          <w:rFonts w:hint="eastAsia"/>
        </w:rPr>
        <w:t>具有很强的数据管理功能</w:t>
      </w:r>
      <w:r>
        <w:rPr>
          <w:rFonts w:hint="eastAsia"/>
        </w:rPr>
        <w:t>,GIS</w:t>
      </w:r>
      <w:r>
        <w:rPr>
          <w:rFonts w:hint="eastAsia"/>
        </w:rPr>
        <w:t>的数据库不同于一般的数据库，</w:t>
      </w:r>
      <w:r>
        <w:rPr>
          <w:rFonts w:hint="eastAsia"/>
        </w:rPr>
        <w:t>GIS</w:t>
      </w:r>
      <w:r>
        <w:rPr>
          <w:rFonts w:hint="eastAsia"/>
        </w:rPr>
        <w:t>数据库</w:t>
      </w:r>
      <w:r>
        <w:t>的</w:t>
      </w:r>
      <w:r>
        <w:rPr>
          <w:rFonts w:hint="eastAsia"/>
        </w:rPr>
        <w:t>数据量大、其空间数据与属性数据紧密联系、应用普适性</w:t>
      </w:r>
      <w:r>
        <w:t>强</w:t>
      </w:r>
      <w:r>
        <w:rPr>
          <w:rFonts w:hint="eastAsia"/>
        </w:rPr>
        <w:t>。因此，</w:t>
      </w:r>
      <w:r>
        <w:rPr>
          <w:rFonts w:hint="eastAsia"/>
        </w:rPr>
        <w:t>GIS</w:t>
      </w:r>
      <w:r>
        <w:rPr>
          <w:rFonts w:hint="eastAsia"/>
        </w:rPr>
        <w:t>可以对物联网的</w:t>
      </w:r>
      <w:r w:rsidR="0088151B">
        <w:rPr>
          <w:rFonts w:hint="eastAsia"/>
        </w:rPr>
        <w:t>无线电</w:t>
      </w:r>
      <w:r>
        <w:rPr>
          <w:rFonts w:hint="eastAsia"/>
        </w:rPr>
        <w:t>信息实现集中管理。</w:t>
      </w:r>
    </w:p>
    <w:p w14:paraId="0CC57C4B" w14:textId="66FF1B97" w:rsidR="00147ED0" w:rsidRDefault="00147ED0" w:rsidP="00197EF3">
      <w:r>
        <w:rPr>
          <w:rFonts w:hint="eastAsia"/>
        </w:rPr>
        <w:t>（</w:t>
      </w:r>
      <w:r>
        <w:rPr>
          <w:rFonts w:hint="eastAsia"/>
        </w:rPr>
        <w:t>2</w:t>
      </w:r>
      <w:r>
        <w:rPr>
          <w:rFonts w:hint="eastAsia"/>
        </w:rPr>
        <w:t>）可对物联网的</w:t>
      </w:r>
      <w:r w:rsidR="0088151B">
        <w:rPr>
          <w:rFonts w:hint="eastAsia"/>
        </w:rPr>
        <w:t>无线电</w:t>
      </w:r>
      <w:r>
        <w:rPr>
          <w:rFonts w:hint="eastAsia"/>
        </w:rPr>
        <w:t>信息实现可视化。</w:t>
      </w:r>
      <w:r>
        <w:rPr>
          <w:rFonts w:hint="eastAsia"/>
        </w:rPr>
        <w:t>GIS</w:t>
      </w:r>
      <w:r>
        <w:rPr>
          <w:rFonts w:hint="eastAsia"/>
        </w:rPr>
        <w:t>能将获取的</w:t>
      </w:r>
      <w:r w:rsidR="0088151B">
        <w:rPr>
          <w:rFonts w:hint="eastAsia"/>
        </w:rPr>
        <w:t>无线电信号</w:t>
      </w:r>
      <w:r>
        <w:rPr>
          <w:rFonts w:hint="eastAsia"/>
        </w:rPr>
        <w:t>图形化</w:t>
      </w:r>
      <w:r>
        <w:rPr>
          <w:rFonts w:hint="eastAsia"/>
        </w:rPr>
        <w:t>,</w:t>
      </w:r>
      <w:r w:rsidR="0088151B">
        <w:rPr>
          <w:rFonts w:hint="eastAsia"/>
        </w:rPr>
        <w:t>绘制</w:t>
      </w:r>
      <w:r>
        <w:rPr>
          <w:rFonts w:hint="eastAsia"/>
        </w:rPr>
        <w:t>物联网</w:t>
      </w:r>
      <w:r w:rsidR="0088151B">
        <w:rPr>
          <w:rFonts w:hint="eastAsia"/>
        </w:rPr>
        <w:t>无线电信号</w:t>
      </w:r>
      <w:r>
        <w:rPr>
          <w:rFonts w:hint="eastAsia"/>
        </w:rPr>
        <w:t>的空间分布图</w:t>
      </w:r>
      <w:r>
        <w:rPr>
          <w:rFonts w:hint="eastAsia"/>
        </w:rPr>
        <w:t>,</w:t>
      </w:r>
      <w:r>
        <w:rPr>
          <w:rFonts w:hint="eastAsia"/>
        </w:rPr>
        <w:t>依据该信息的空间分布图</w:t>
      </w:r>
      <w:r>
        <w:rPr>
          <w:rFonts w:hint="eastAsia"/>
        </w:rPr>
        <w:t>,</w:t>
      </w:r>
      <w:r w:rsidR="0088151B">
        <w:rPr>
          <w:rFonts w:hint="eastAsia"/>
        </w:rPr>
        <w:t>我们可以了解</w:t>
      </w:r>
      <w:r>
        <w:rPr>
          <w:rFonts w:hint="eastAsia"/>
        </w:rPr>
        <w:t>物联网</w:t>
      </w:r>
      <w:r w:rsidR="0088151B">
        <w:rPr>
          <w:rFonts w:hint="eastAsia"/>
        </w:rPr>
        <w:t>无线电信号</w:t>
      </w:r>
      <w:r>
        <w:rPr>
          <w:rFonts w:hint="eastAsia"/>
        </w:rPr>
        <w:t>在区域内的分布情况</w:t>
      </w:r>
      <w:r>
        <w:rPr>
          <w:rFonts w:hint="eastAsia"/>
        </w:rPr>
        <w:t>,</w:t>
      </w:r>
      <w:r>
        <w:rPr>
          <w:rFonts w:hint="eastAsia"/>
        </w:rPr>
        <w:t>便于直观分析、查询和统计。</w:t>
      </w:r>
    </w:p>
    <w:p w14:paraId="0F3DF60E" w14:textId="77777777" w:rsidR="00147ED0" w:rsidRDefault="00147ED0" w:rsidP="00197EF3">
      <w:r>
        <w:rPr>
          <w:rFonts w:hint="eastAsia"/>
        </w:rPr>
        <w:t>（</w:t>
      </w:r>
      <w:r>
        <w:rPr>
          <w:rFonts w:hint="eastAsia"/>
        </w:rPr>
        <w:t>3</w:t>
      </w:r>
      <w:r>
        <w:rPr>
          <w:rFonts w:hint="eastAsia"/>
        </w:rPr>
        <w:t>）可对设备的精细管理提供决策。把由</w:t>
      </w:r>
      <w:r>
        <w:rPr>
          <w:rFonts w:hint="eastAsia"/>
        </w:rPr>
        <w:t>GPS</w:t>
      </w:r>
      <w:r>
        <w:rPr>
          <w:rFonts w:hint="eastAsia"/>
        </w:rPr>
        <w:t>、遥感和其它手段获得的信号信息</w:t>
      </w:r>
      <w:r>
        <w:rPr>
          <w:rFonts w:hint="eastAsia"/>
        </w:rPr>
        <w:t>,</w:t>
      </w:r>
      <w:r>
        <w:rPr>
          <w:rFonts w:hint="eastAsia"/>
        </w:rPr>
        <w:t>输入</w:t>
      </w:r>
      <w:r>
        <w:rPr>
          <w:rFonts w:hint="eastAsia"/>
        </w:rPr>
        <w:t>GIS</w:t>
      </w:r>
      <w:r>
        <w:rPr>
          <w:rFonts w:hint="eastAsia"/>
        </w:rPr>
        <w:t>数据库</w:t>
      </w:r>
      <w:r>
        <w:rPr>
          <w:rFonts w:hint="eastAsia"/>
        </w:rPr>
        <w:t>,</w:t>
      </w:r>
      <w:r>
        <w:rPr>
          <w:rFonts w:hint="eastAsia"/>
        </w:rPr>
        <w:t>可从该数据库中提取对设备部署的有用数据</w:t>
      </w:r>
      <w:r>
        <w:rPr>
          <w:rFonts w:hint="eastAsia"/>
        </w:rPr>
        <w:t>,</w:t>
      </w:r>
      <w:r>
        <w:rPr>
          <w:rFonts w:hint="eastAsia"/>
        </w:rPr>
        <w:t>对信号的信息实行动态分析</w:t>
      </w:r>
      <w:r>
        <w:rPr>
          <w:rFonts w:hint="eastAsia"/>
        </w:rPr>
        <w:t>,</w:t>
      </w:r>
      <w:r>
        <w:rPr>
          <w:rFonts w:hint="eastAsia"/>
        </w:rPr>
        <w:t>监测物联网所连接的数据的变化情况</w:t>
      </w:r>
      <w:r>
        <w:rPr>
          <w:rFonts w:hint="eastAsia"/>
        </w:rPr>
        <w:t>,</w:t>
      </w:r>
      <w:r>
        <w:rPr>
          <w:rFonts w:hint="eastAsia"/>
        </w:rPr>
        <w:t>根据获取的区域内信息的实际情况</w:t>
      </w:r>
      <w:r>
        <w:rPr>
          <w:rFonts w:hint="eastAsia"/>
        </w:rPr>
        <w:t>,</w:t>
      </w:r>
      <w:r>
        <w:rPr>
          <w:rFonts w:hint="eastAsia"/>
        </w:rPr>
        <w:t>绘制地形图、信号分布图等</w:t>
      </w:r>
      <w:r>
        <w:rPr>
          <w:rFonts w:hint="eastAsia"/>
        </w:rPr>
        <w:t>,</w:t>
      </w:r>
      <w:r>
        <w:rPr>
          <w:rFonts w:hint="eastAsia"/>
        </w:rPr>
        <w:t>制定有关设备部署的管理方案。</w:t>
      </w:r>
    </w:p>
    <w:p w14:paraId="65A0BEDB" w14:textId="5483AE49" w:rsidR="00147ED0" w:rsidRDefault="00147ED0" w:rsidP="00197EF3">
      <w:r>
        <w:rPr>
          <w:rFonts w:hint="eastAsia"/>
        </w:rPr>
        <w:t>本文中</w:t>
      </w:r>
      <w:r>
        <w:rPr>
          <w:rFonts w:hint="eastAsia"/>
        </w:rPr>
        <w:t>,</w:t>
      </w:r>
      <w:r>
        <w:rPr>
          <w:rFonts w:hint="eastAsia"/>
        </w:rPr>
        <w:t>对所测信号的信息数据的处理</w:t>
      </w:r>
      <w:r>
        <w:rPr>
          <w:rFonts w:hint="eastAsia"/>
        </w:rPr>
        <w:t>,</w:t>
      </w:r>
      <w:r>
        <w:rPr>
          <w:rFonts w:hint="eastAsia"/>
        </w:rPr>
        <w:t>利用</w:t>
      </w:r>
      <w:r>
        <w:t>ARCGIS</w:t>
      </w:r>
      <w:r>
        <w:rPr>
          <w:rFonts w:hint="eastAsia"/>
        </w:rPr>
        <w:t>中的空间分析模块中提供的空间插值方法</w:t>
      </w:r>
      <w:r>
        <w:rPr>
          <w:rFonts w:hint="eastAsia"/>
        </w:rPr>
        <w:t>,</w:t>
      </w:r>
      <w:r>
        <w:rPr>
          <w:rFonts w:hint="eastAsia"/>
        </w:rPr>
        <w:t>绘制所测各种信号信息空间分布图。利用</w:t>
      </w:r>
      <w:r w:rsidR="00FB56EE">
        <w:rPr>
          <w:rFonts w:hint="eastAsia"/>
        </w:rPr>
        <w:t>插值法</w:t>
      </w:r>
      <w:r>
        <w:rPr>
          <w:rFonts w:hint="eastAsia"/>
        </w:rPr>
        <w:t>绘制</w:t>
      </w:r>
      <w:r w:rsidR="00FB56EE">
        <w:rPr>
          <w:rFonts w:hint="eastAsia"/>
        </w:rPr>
        <w:t>出</w:t>
      </w:r>
      <w:r>
        <w:rPr>
          <w:rFonts w:hint="eastAsia"/>
        </w:rPr>
        <w:t>RSSI</w:t>
      </w:r>
      <w:r>
        <w:rPr>
          <w:rFonts w:hint="eastAsia"/>
        </w:rPr>
        <w:t>信号数据的空间分布图</w:t>
      </w:r>
      <w:r>
        <w:rPr>
          <w:rFonts w:hint="eastAsia"/>
        </w:rPr>
        <w:t>,</w:t>
      </w:r>
      <w:r w:rsidR="00FB56EE">
        <w:rPr>
          <w:rFonts w:hint="eastAsia"/>
        </w:rPr>
        <w:t>揭示了</w:t>
      </w:r>
      <w:r>
        <w:rPr>
          <w:rFonts w:hint="eastAsia"/>
        </w:rPr>
        <w:t>信号质量信息的空间变化的分布趋势</w:t>
      </w:r>
      <w:r>
        <w:rPr>
          <w:rFonts w:hint="eastAsia"/>
        </w:rPr>
        <w:t>,</w:t>
      </w:r>
      <w:r>
        <w:rPr>
          <w:rFonts w:hint="eastAsia"/>
        </w:rPr>
        <w:t>便于直观地</w:t>
      </w:r>
      <w:r w:rsidR="00FB56EE">
        <w:rPr>
          <w:rFonts w:hint="eastAsia"/>
        </w:rPr>
        <w:t>对</w:t>
      </w:r>
      <w:r>
        <w:rPr>
          <w:rFonts w:hint="eastAsia"/>
        </w:rPr>
        <w:t>设备进行部署。</w:t>
      </w:r>
    </w:p>
    <w:p w14:paraId="62C6D12A" w14:textId="77777777" w:rsidR="00147ED0" w:rsidRDefault="00147ED0" w:rsidP="00197EF3">
      <w:r>
        <w:rPr>
          <w:rFonts w:hint="eastAsia"/>
        </w:rPr>
        <w:t>GIS</w:t>
      </w:r>
      <w:r>
        <w:rPr>
          <w:rFonts w:hint="eastAsia"/>
        </w:rPr>
        <w:t>技术在物联网资源研究中展示了广泛的前景</w:t>
      </w:r>
      <w:r>
        <w:rPr>
          <w:rFonts w:hint="eastAsia"/>
        </w:rPr>
        <w:t>,</w:t>
      </w:r>
      <w:r>
        <w:rPr>
          <w:rFonts w:hint="eastAsia"/>
        </w:rPr>
        <w:t>它能支持地理空间数据的获取、管理、操作、分析、模型化和显示</w:t>
      </w:r>
      <w:r>
        <w:rPr>
          <w:rFonts w:hint="eastAsia"/>
        </w:rPr>
        <w:t>,</w:t>
      </w:r>
      <w:r>
        <w:rPr>
          <w:rFonts w:hint="eastAsia"/>
        </w:rPr>
        <w:t>以解决复杂的管理和决策问题。在自然资源的管理方面</w:t>
      </w:r>
      <w:r>
        <w:rPr>
          <w:rFonts w:hint="eastAsia"/>
        </w:rPr>
        <w:t>,</w:t>
      </w:r>
      <w:r>
        <w:rPr>
          <w:rFonts w:hint="eastAsia"/>
        </w:rPr>
        <w:t>可以统筹规划，易于观察，经过计算机的计算可以得到肉眼看不到的信息，更加的可靠和有说服力。</w:t>
      </w:r>
    </w:p>
    <w:p w14:paraId="005330E6" w14:textId="574D3A7F" w:rsidR="00147ED0" w:rsidRDefault="00147ED0" w:rsidP="00197EF3">
      <w:pPr>
        <w:pStyle w:val="3"/>
      </w:pPr>
      <w:bookmarkStart w:id="113" w:name="_Toc509700929"/>
      <w:bookmarkStart w:id="114" w:name="_Toc509918947"/>
      <w:r>
        <w:t>3.2</w:t>
      </w:r>
      <w:r>
        <w:rPr>
          <w:rFonts w:hint="eastAsia"/>
        </w:rPr>
        <w:t>空间插值理论</w:t>
      </w:r>
      <w:bookmarkEnd w:id="113"/>
      <w:bookmarkEnd w:id="114"/>
    </w:p>
    <w:p w14:paraId="1287859B" w14:textId="57481167" w:rsidR="00147ED0" w:rsidRDefault="00147ED0" w:rsidP="00197EF3">
      <w:r>
        <w:rPr>
          <w:rFonts w:hint="eastAsia"/>
        </w:rPr>
        <w:t>整体插值</w:t>
      </w:r>
      <w:r w:rsidR="00FB56EE">
        <w:rPr>
          <w:rFonts w:hint="eastAsia"/>
        </w:rPr>
        <w:t>法</w:t>
      </w:r>
      <w:r>
        <w:rPr>
          <w:rFonts w:hint="eastAsia"/>
        </w:rPr>
        <w:t>和局部插值</w:t>
      </w:r>
      <w:proofErr w:type="gramStart"/>
      <w:r w:rsidR="00FB56EE">
        <w:rPr>
          <w:rFonts w:hint="eastAsia"/>
        </w:rPr>
        <w:t>法</w:t>
      </w:r>
      <w:r>
        <w:rPr>
          <w:rFonts w:hint="eastAsia"/>
        </w:rPr>
        <w:t>构成</w:t>
      </w:r>
      <w:proofErr w:type="gramEnd"/>
      <w:r>
        <w:rPr>
          <w:rFonts w:hint="eastAsia"/>
        </w:rPr>
        <w:t>了空间插值理论。整体插值一般不直接</w:t>
      </w:r>
      <w:proofErr w:type="gramStart"/>
      <w:r>
        <w:rPr>
          <w:rFonts w:hint="eastAsia"/>
        </w:rPr>
        <w:t>用在于</w:t>
      </w:r>
      <w:proofErr w:type="gramEnd"/>
      <w:r>
        <w:rPr>
          <w:rFonts w:hint="eastAsia"/>
        </w:rPr>
        <w:t>空间插值，因</w:t>
      </w:r>
      <w:r>
        <w:t>其</w:t>
      </w:r>
      <w:r>
        <w:rPr>
          <w:rFonts w:hint="eastAsia"/>
        </w:rPr>
        <w:t>涵盖区域</w:t>
      </w:r>
      <w:r>
        <w:t>广，</w:t>
      </w:r>
      <w:r>
        <w:rPr>
          <w:rFonts w:hint="eastAsia"/>
        </w:rPr>
        <w:t>包括了所有采样点数据，因此，常用以检测与总趋势相异的最大偏离部分，而局部插值法</w:t>
      </w:r>
      <w:r>
        <w:t>则</w:t>
      </w:r>
      <w:r>
        <w:rPr>
          <w:rFonts w:hint="eastAsia"/>
        </w:rPr>
        <w:t>在去除了宏观特征后利用剩余残差进行</w:t>
      </w:r>
      <w:r w:rsidR="00FB56EE">
        <w:rPr>
          <w:rFonts w:hint="eastAsia"/>
        </w:rPr>
        <w:t>插值</w:t>
      </w:r>
      <w:r>
        <w:rPr>
          <w:rFonts w:hint="eastAsia"/>
        </w:rPr>
        <w:t>。</w:t>
      </w:r>
    </w:p>
    <w:p w14:paraId="741D3890" w14:textId="77777777" w:rsidR="00147ED0" w:rsidRDefault="00147ED0" w:rsidP="00197EF3">
      <w:r>
        <w:rPr>
          <w:rFonts w:hint="eastAsia"/>
        </w:rPr>
        <w:t>由于整体插值方法定位</w:t>
      </w:r>
      <w:r>
        <w:t>在</w:t>
      </w:r>
      <w:r>
        <w:rPr>
          <w:rFonts w:hint="eastAsia"/>
        </w:rPr>
        <w:t>全局</w:t>
      </w:r>
      <w:r>
        <w:t>，因此</w:t>
      </w:r>
      <w:r>
        <w:rPr>
          <w:rFonts w:hint="eastAsia"/>
        </w:rPr>
        <w:t>局部的、</w:t>
      </w:r>
      <w:r>
        <w:t>短尺寸的</w:t>
      </w:r>
      <w:r>
        <w:rPr>
          <w:rFonts w:hint="eastAsia"/>
        </w:rPr>
        <w:t>变化将</w:t>
      </w:r>
      <w:r>
        <w:t>被</w:t>
      </w:r>
      <w:r>
        <w:rPr>
          <w:rFonts w:hint="eastAsia"/>
        </w:rPr>
        <w:t>统一</w:t>
      </w:r>
      <w:r>
        <w:t>处理成</w:t>
      </w:r>
      <w:r>
        <w:rPr>
          <w:rFonts w:hint="eastAsia"/>
        </w:rPr>
        <w:t>随机、</w:t>
      </w:r>
      <w:r>
        <w:t>非结构的</w:t>
      </w:r>
      <w:r>
        <w:rPr>
          <w:rFonts w:hint="eastAsia"/>
        </w:rPr>
        <w:t>噪声，从而导致这些</w:t>
      </w:r>
      <w:r>
        <w:t>信息将被丢失</w:t>
      </w:r>
      <w:r>
        <w:rPr>
          <w:rFonts w:hint="eastAsia"/>
        </w:rPr>
        <w:t>。而局部插值方法则能弥补整体插值的缺陷，</w:t>
      </w:r>
      <w:r>
        <w:t>它</w:t>
      </w:r>
      <w:r>
        <w:rPr>
          <w:rFonts w:hint="eastAsia"/>
        </w:rPr>
        <w:t>定位于</w:t>
      </w:r>
      <w:r>
        <w:t>局部，通过</w:t>
      </w:r>
      <w:r>
        <w:rPr>
          <w:rFonts w:hint="eastAsia"/>
        </w:rPr>
        <w:t>使用邻近数据点来估计未知值，可以更好的找出局部异常值，首先确定一个搜寻区域，然后去找寻落在这个区域内的点，接着，用函数描述变化趋势，最后将落在这个范围内的数据点进行验证赋值，直到全部点都完毕。</w:t>
      </w:r>
      <w:r>
        <w:t xml:space="preserve"> </w:t>
      </w:r>
    </w:p>
    <w:p w14:paraId="200FEFCC" w14:textId="0A89E27E" w:rsidR="00147ED0" w:rsidRDefault="00147ED0" w:rsidP="00197EF3">
      <w:pPr>
        <w:pStyle w:val="4"/>
      </w:pPr>
      <w:r>
        <w:t>3.2.1</w:t>
      </w:r>
      <w:r>
        <w:rPr>
          <w:rFonts w:hint="eastAsia"/>
        </w:rPr>
        <w:t>全局插值法</w:t>
      </w:r>
    </w:p>
    <w:p w14:paraId="1E6F17FD" w14:textId="77777777" w:rsidR="00147ED0" w:rsidRDefault="00147ED0" w:rsidP="00197EF3">
      <w:r>
        <w:rPr>
          <w:rFonts w:hint="eastAsia"/>
        </w:rPr>
        <w:t>将具有</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hint="eastAsia"/>
        </w:rPr>
        <w:t>值的</w:t>
      </w:r>
      <w:r>
        <w:rPr>
          <w:rFonts w:hint="eastAsia"/>
        </w:rPr>
        <w:t>n</w:t>
      </w:r>
      <w:proofErr w:type="gramStart"/>
      <w:r>
        <w:rPr>
          <w:rFonts w:hint="eastAsia"/>
        </w:rPr>
        <w:t>个</w:t>
      </w:r>
      <w:proofErr w:type="gramEnd"/>
      <w:r>
        <w:rPr>
          <w:rFonts w:hint="eastAsia"/>
        </w:rPr>
        <w:t>样点组成一个总体的均值或中值作为被插值。被插值的计算如下：</w:t>
      </w:r>
    </w:p>
    <w:p w14:paraId="26F80533" w14:textId="4F8D5167" w:rsidR="00147ED0" w:rsidRDefault="003D1973" w:rsidP="00197EF3">
      <w:pPr>
        <w:pStyle w:val="12"/>
      </w:pPr>
      <w:r>
        <w:tab/>
      </w:r>
      <m:oMath>
        <m:acc>
          <m:accPr>
            <m:ctrlPr>
              <w:rPr>
                <w:rFonts w:ascii="Cambria Math" w:hAnsi="Cambria Math"/>
              </w:rPr>
            </m:ctrlPr>
          </m:accPr>
          <m:e>
            <m:r>
              <m:rPr>
                <m:sty m:val="p"/>
              </m:rPr>
              <w:rPr>
                <w:rFonts w:ascii="Cambria Math" w:hAnsi="Cambria Math"/>
              </w:rPr>
              <m:t xml:space="preserve"> </m:t>
            </m:r>
            <m:r>
              <w:rPr>
                <w:rFonts w:ascii="Cambria Math" w:hAnsi="Cambria Math"/>
              </w:rPr>
              <m:t>Z</m:t>
            </m:r>
          </m:e>
        </m:acc>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e>
        </m:nary>
      </m:oMath>
      <w:r>
        <w:t xml:space="preserve">   </w:t>
      </w:r>
      <w:r w:rsidR="00147ED0">
        <w:t xml:space="preserve">           </w:t>
      </w:r>
      <w:r>
        <w:tab/>
      </w:r>
      <w:r w:rsidR="00147ED0">
        <w:t xml:space="preserve">          (1)</w:t>
      </w:r>
    </w:p>
    <w:p w14:paraId="13EC4986" w14:textId="5F1D68DB" w:rsidR="00147ED0" w:rsidRPr="00B27143" w:rsidRDefault="00147ED0" w:rsidP="00197EF3">
      <w:pPr>
        <w:pStyle w:val="12"/>
      </w:pPr>
      <w:r>
        <w:rPr>
          <w:rFonts w:hint="eastAsia"/>
        </w:rPr>
        <w:lastRenderedPageBreak/>
        <w:t>或者</w:t>
      </w:r>
      <w:r>
        <w:t xml:space="preserve">  </w:t>
      </w:r>
      <w:r w:rsidR="003D1973">
        <w:tab/>
      </w:r>
      <w:r>
        <w:rPr>
          <w:rFonts w:hint="eastAsia"/>
        </w:rPr>
        <w:t xml:space="preserve"> </w:t>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r>
          <w:rPr>
            <w:rFonts w:ascii="Cambria Math" w:hAnsi="Cambria Math"/>
          </w:rPr>
          <m:t>median</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r>
          <m:rPr>
            <m:sty m:val="p"/>
          </m:rPr>
          <w:rPr>
            <w:rFonts w:ascii="Cambria Math" w:hAnsi="Cambria Math"/>
          </w:rPr>
          <m:t>}</m:t>
        </m:r>
      </m:oMath>
      <w:r w:rsidR="003D1973">
        <w:t xml:space="preserve">     </w:t>
      </w:r>
      <w:r w:rsidR="003D1973">
        <w:tab/>
        <w:t xml:space="preserve">       </w:t>
      </w:r>
      <w:r>
        <w:t xml:space="preserve">         (2)</w:t>
      </w:r>
    </w:p>
    <w:p w14:paraId="6ACD64E8" w14:textId="77777777" w:rsidR="00147ED0" w:rsidRDefault="00147ED0" w:rsidP="00197EF3">
      <w:r>
        <w:rPr>
          <w:rFonts w:hint="eastAsia"/>
        </w:rPr>
        <w:t>这种插值方法具有以下</w:t>
      </w:r>
      <w:r>
        <w:t>特点</w:t>
      </w:r>
      <w:r>
        <w:rPr>
          <w:rFonts w:hint="eastAsia"/>
        </w:rPr>
        <w:t>：步骤简单，计算速度快，</w:t>
      </w:r>
      <w:r>
        <w:t>适用</w:t>
      </w:r>
      <w:r>
        <w:rPr>
          <w:rFonts w:hint="eastAsia"/>
        </w:rPr>
        <w:t>于大多</w:t>
      </w:r>
      <w:r>
        <w:t>软件</w:t>
      </w:r>
      <w:r>
        <w:t>(</w:t>
      </w:r>
      <w:r>
        <w:rPr>
          <w:rFonts w:hint="eastAsia"/>
        </w:rPr>
        <w:t>如</w:t>
      </w:r>
      <w:r>
        <w:rPr>
          <w:rFonts w:hint="eastAsia"/>
        </w:rPr>
        <w:t>Excel</w:t>
      </w:r>
      <w:r>
        <w:rPr>
          <w:rFonts w:hint="eastAsia"/>
        </w:rPr>
        <w:t>软件</w:t>
      </w:r>
      <w:r>
        <w:t>)</w:t>
      </w:r>
      <w:r>
        <w:rPr>
          <w:rFonts w:hint="eastAsia"/>
        </w:rPr>
        <w:t>。但这种插值方法并不精确，无法提供局部变化的信息。</w:t>
      </w:r>
    </w:p>
    <w:p w14:paraId="64A50034" w14:textId="5385560B" w:rsidR="00147ED0" w:rsidRDefault="00147ED0" w:rsidP="00197EF3">
      <w:pPr>
        <w:pStyle w:val="4"/>
      </w:pPr>
      <w:r>
        <w:t>3.2.2</w:t>
      </w:r>
      <w:r>
        <w:rPr>
          <w:rFonts w:hint="eastAsia"/>
        </w:rPr>
        <w:t>趋势面分析</w:t>
      </w:r>
      <w:r>
        <w:rPr>
          <w:rFonts w:hint="eastAsia"/>
        </w:rPr>
        <w:tab/>
      </w:r>
    </w:p>
    <w:p w14:paraId="2905C8B2" w14:textId="77777777" w:rsidR="00147ED0" w:rsidRDefault="00147ED0" w:rsidP="00197EF3">
      <w:r>
        <w:rPr>
          <w:rFonts w:hint="eastAsia"/>
        </w:rPr>
        <w:t>对于在空间连续变化的无线信号信息，可尝试使用平滑的数学平面来进行描述。思路包括</w:t>
      </w:r>
      <w:r>
        <w:t>：</w:t>
      </w:r>
      <w:r>
        <w:rPr>
          <w:rFonts w:hint="eastAsia"/>
        </w:rPr>
        <w:t>（</w:t>
      </w:r>
      <w:r>
        <w:rPr>
          <w:rFonts w:hint="eastAsia"/>
        </w:rPr>
        <w:t>1</w:t>
      </w:r>
      <w:r>
        <w:rPr>
          <w:rFonts w:hint="eastAsia"/>
        </w:rPr>
        <w:t>）先用已知点数据拟合出一个平滑的数学平面方（</w:t>
      </w:r>
      <w:r>
        <w:rPr>
          <w:rFonts w:hint="eastAsia"/>
        </w:rPr>
        <w:t>2</w:t>
      </w:r>
      <w:r>
        <w:rPr>
          <w:rFonts w:hint="eastAsia"/>
        </w:rPr>
        <w:t>）再利用该方程计算需要</w:t>
      </w:r>
      <w:r>
        <w:t>求值的</w:t>
      </w:r>
      <w:r>
        <w:rPr>
          <w:rFonts w:hint="eastAsia"/>
        </w:rPr>
        <w:t>点上的数据，这种方法即称为趋势面分析。由于只依据采样点的属性数据及地理坐标的对应关系，再进行多元回归分析而得到。因此，它需要</w:t>
      </w:r>
      <w:r>
        <w:t>做以下的</w:t>
      </w:r>
      <w:r>
        <w:rPr>
          <w:rFonts w:hint="eastAsia"/>
        </w:rPr>
        <w:t>假设</w:t>
      </w:r>
      <w:r>
        <w:t>：</w:t>
      </w:r>
      <w:r>
        <w:rPr>
          <w:rFonts w:hint="eastAsia"/>
        </w:rPr>
        <w:t>地理坐标</w:t>
      </w:r>
      <w:r>
        <w:t>(x,y)</w:t>
      </w:r>
      <w:r>
        <w:rPr>
          <w:rFonts w:hint="eastAsia"/>
        </w:rPr>
        <w:t>、</w:t>
      </w:r>
      <w:r>
        <w:t>属性值</w:t>
      </w:r>
      <w:r>
        <w:rPr>
          <w:rFonts w:hint="eastAsia"/>
        </w:rPr>
        <w:t>Z</w:t>
      </w:r>
      <w:r>
        <w:rPr>
          <w:rFonts w:hint="eastAsia"/>
        </w:rPr>
        <w:t>及回归误差（与位置</w:t>
      </w:r>
      <w:r>
        <w:t>无关</w:t>
      </w:r>
      <w:r>
        <w:rPr>
          <w:rFonts w:hint="eastAsia"/>
        </w:rPr>
        <w:t>）皆为独立变量，其中，</w:t>
      </w:r>
      <w:r>
        <w:rPr>
          <w:rFonts w:hint="eastAsia"/>
        </w:rPr>
        <w:t>Z</w:t>
      </w:r>
      <w:r>
        <w:rPr>
          <w:rFonts w:hint="eastAsia"/>
        </w:rPr>
        <w:t>还是正态分布。</w:t>
      </w:r>
    </w:p>
    <w:p w14:paraId="5DF12D87" w14:textId="77777777" w:rsidR="00147ED0" w:rsidRDefault="00147ED0" w:rsidP="00197EF3">
      <w:r>
        <w:rPr>
          <w:rFonts w:hint="eastAsia"/>
        </w:rPr>
        <w:t>由于趋势面定义</w:t>
      </w:r>
      <w:r>
        <w:t>为</w:t>
      </w:r>
      <w:r>
        <w:rPr>
          <w:rFonts w:hint="eastAsia"/>
        </w:rPr>
        <w:t>一个光滑的数学曲面，</w:t>
      </w:r>
      <w:r>
        <w:t>因此</w:t>
      </w:r>
      <w:r>
        <w:rPr>
          <w:rFonts w:hint="eastAsia"/>
        </w:rPr>
        <w:t>它可以集中反映空间数据在大范围内的变化趋势，</w:t>
      </w:r>
      <w:r>
        <w:t>也因此</w:t>
      </w:r>
      <w:r>
        <w:rPr>
          <w:rFonts w:hint="eastAsia"/>
        </w:rPr>
        <w:t>很难正好通过原始数据点。与实际地学变量构成的空间曲面不同，趋势面分析是近似插值。实际上，趋势面的最主要作用是揭示与总趋势</w:t>
      </w:r>
      <w:r>
        <w:t>相异的</w:t>
      </w:r>
      <w:r>
        <w:rPr>
          <w:rFonts w:hint="eastAsia"/>
        </w:rPr>
        <w:t>最大误差区域</w:t>
      </w:r>
    </w:p>
    <w:p w14:paraId="086C7E38" w14:textId="77777777" w:rsidR="00147ED0" w:rsidRPr="00D6498C" w:rsidRDefault="00147ED0" w:rsidP="00197EF3">
      <w:r>
        <w:rPr>
          <w:rFonts w:hint="eastAsia"/>
        </w:rPr>
        <w:t>一般使用多项式来描述趋势面，原理是通过多项式来对趋势面使用最小二</w:t>
      </w:r>
      <w:proofErr w:type="gramStart"/>
      <w:r>
        <w:rPr>
          <w:rFonts w:hint="eastAsia"/>
        </w:rPr>
        <w:t>乘进行</w:t>
      </w:r>
      <w:proofErr w:type="gramEnd"/>
      <w:r>
        <w:rPr>
          <w:rFonts w:hint="eastAsia"/>
        </w:rPr>
        <w:t>描述，可以分为多个种类，但是</w:t>
      </w:r>
      <w:proofErr w:type="gramStart"/>
      <w:r>
        <w:rPr>
          <w:rFonts w:hint="eastAsia"/>
        </w:rPr>
        <w:t>最采用</w:t>
      </w:r>
      <w:proofErr w:type="gramEnd"/>
      <w:r>
        <w:rPr>
          <w:rFonts w:hint="eastAsia"/>
        </w:rPr>
        <w:t>的还是二维的趋势面。</w:t>
      </w:r>
    </w:p>
    <w:p w14:paraId="4532EC95" w14:textId="77777777" w:rsidR="00147ED0" w:rsidRDefault="00147ED0" w:rsidP="00197EF3">
      <w:pPr>
        <w:pStyle w:val="a7"/>
        <w:numPr>
          <w:ilvl w:val="0"/>
          <w:numId w:val="3"/>
        </w:numPr>
        <w:ind w:firstLineChars="0"/>
      </w:pPr>
      <w:r>
        <w:rPr>
          <w:rFonts w:hint="eastAsia"/>
        </w:rPr>
        <w:t>二维一次趋势面方程：</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hAnsi="Cambria Math"/>
          </w:rPr>
          <m:t>y</m:t>
        </m:r>
      </m:oMath>
    </w:p>
    <w:p w14:paraId="4DAAD97C" w14:textId="77777777" w:rsidR="00147ED0" w:rsidRDefault="00147ED0" w:rsidP="00197EF3">
      <w:pPr>
        <w:pStyle w:val="a7"/>
        <w:numPr>
          <w:ilvl w:val="0"/>
          <w:numId w:val="3"/>
        </w:numPr>
        <w:ind w:firstLineChars="0"/>
      </w:pPr>
      <w:r>
        <w:rPr>
          <w:rFonts w:hint="eastAsia"/>
        </w:rPr>
        <w:t>二维二次趋势面方程：</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4</m:t>
            </m:r>
          </m:sub>
        </m:sSub>
        <m:r>
          <w:rPr>
            <w:rFonts w:ascii="Cambria Math" w:hAnsi="Cambria Math"/>
          </w:rPr>
          <m:t>xy</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5</m:t>
            </m:r>
          </m:sub>
        </m:sSub>
        <m:sSup>
          <m:sSupPr>
            <m:ctrlPr>
              <w:rPr>
                <w:rFonts w:ascii="Cambria Math" w:hAnsi="Cambria Math"/>
              </w:rPr>
            </m:ctrlPr>
          </m:sSupPr>
          <m:e>
            <m:r>
              <w:rPr>
                <w:rFonts w:ascii="Cambria Math" w:hAnsi="Cambria Math"/>
              </w:rPr>
              <m:t>y</m:t>
            </m:r>
          </m:e>
          <m:sup>
            <m:r>
              <m:rPr>
                <m:sty m:val="p"/>
              </m:rPr>
              <w:rPr>
                <w:rFonts w:ascii="Cambria Math" w:hAnsi="Cambria Math"/>
              </w:rPr>
              <m:t>2</m:t>
            </m:r>
          </m:sup>
        </m:sSup>
      </m:oMath>
    </w:p>
    <w:p w14:paraId="2E663D38" w14:textId="77777777" w:rsidR="00147ED0" w:rsidRDefault="00147ED0" w:rsidP="00197EF3">
      <w:pPr>
        <w:pStyle w:val="a7"/>
        <w:numPr>
          <w:ilvl w:val="0"/>
          <w:numId w:val="3"/>
        </w:numPr>
        <w:ind w:firstLineChars="0"/>
      </w:pPr>
      <w:r>
        <w:rPr>
          <w:rFonts w:hint="eastAsia"/>
        </w:rPr>
        <w:t>二维</w:t>
      </w:r>
      <w:r>
        <w:t>n</w:t>
      </w:r>
      <w:proofErr w:type="gramStart"/>
      <w:r>
        <w:rPr>
          <w:rFonts w:hint="eastAsia"/>
        </w:rPr>
        <w:t>次趋势面</w:t>
      </w:r>
      <w:proofErr w:type="gramEnd"/>
      <w:r>
        <w:rPr>
          <w:rFonts w:hint="eastAsia"/>
        </w:rPr>
        <w:t>方程：</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4</m:t>
            </m:r>
          </m:sub>
        </m:sSub>
        <m:r>
          <w:rPr>
            <w:rFonts w:ascii="Cambria Math" w:hAnsi="Cambria Math"/>
          </w:rPr>
          <m:t>xy</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sSup>
          <m:sSupPr>
            <m:ctrlPr>
              <w:rPr>
                <w:rFonts w:ascii="Cambria Math" w:hAnsi="Cambria Math"/>
              </w:rPr>
            </m:ctrlPr>
          </m:sSupPr>
          <m:e>
            <m:r>
              <w:rPr>
                <w:rFonts w:ascii="Cambria Math" w:hAnsi="Cambria Math"/>
              </w:rPr>
              <m:t>y</m:t>
            </m:r>
          </m:e>
          <m:sup>
            <m:r>
              <w:rPr>
                <w:rFonts w:ascii="Cambria Math" w:hAnsi="Cambria Math"/>
              </w:rPr>
              <m:t>n</m:t>
            </m:r>
          </m:sup>
        </m:sSup>
      </m:oMath>
    </w:p>
    <w:p w14:paraId="234758A6" w14:textId="77777777" w:rsidR="00147ED0" w:rsidRDefault="00147ED0" w:rsidP="00197EF3">
      <w:pPr>
        <w:pStyle w:val="a7"/>
        <w:ind w:firstLine="480"/>
      </w:pPr>
      <m:oMathPara>
        <m:oMath>
          <m:r>
            <w:rPr>
              <w:rFonts w:ascii="Cambria Math" w:hAnsi="Cambria Math"/>
            </w:rPr>
            <m:t>k</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n</m:t>
              </m:r>
              <m:r>
                <m:rPr>
                  <m:sty m:val="p"/>
                </m:rPr>
                <w:rPr>
                  <w:rFonts w:ascii="Cambria Math" w:hAnsi="Cambria Math"/>
                </w:rPr>
                <m:t>+1)(</m:t>
              </m:r>
              <m:r>
                <w:rPr>
                  <w:rFonts w:ascii="Cambria Math" w:hAnsi="Cambria Math"/>
                </w:rPr>
                <m:t>n</m:t>
              </m:r>
              <m:r>
                <m:rPr>
                  <m:sty m:val="p"/>
                </m:rPr>
                <w:rPr>
                  <w:rFonts w:ascii="Cambria Math" w:hAnsi="Cambria Math"/>
                </w:rPr>
                <m:t>+2)</m:t>
              </m:r>
            </m:num>
            <m:den>
              <m:r>
                <m:rPr>
                  <m:sty m:val="p"/>
                </m:rPr>
                <w:rPr>
                  <w:rFonts w:ascii="Cambria Math" w:hAnsi="Cambria Math"/>
                </w:rPr>
                <m:t>2</m:t>
              </m:r>
            </m:den>
          </m:f>
          <m:r>
            <m:rPr>
              <m:sty m:val="p"/>
            </m:rPr>
            <w:rPr>
              <w:rFonts w:ascii="Cambria Math" w:hAnsi="Cambria Math"/>
            </w:rPr>
            <m:t>-1</m:t>
          </m:r>
        </m:oMath>
      </m:oMathPara>
    </w:p>
    <w:p w14:paraId="0320A0D7" w14:textId="77777777" w:rsidR="00147ED0" w:rsidRDefault="00147ED0" w:rsidP="00197EF3">
      <w:r>
        <w:rPr>
          <w:rFonts w:hint="eastAsia"/>
        </w:rPr>
        <w:t>通常，要想</w:t>
      </w:r>
      <w:proofErr w:type="gramStart"/>
      <w:r>
        <w:t>让</w:t>
      </w:r>
      <w:r>
        <w:rPr>
          <w:rFonts w:hint="eastAsia"/>
        </w:rPr>
        <w:t>趋势值</w:t>
      </w:r>
      <w:proofErr w:type="gramEnd"/>
      <w:r>
        <w:rPr>
          <w:rFonts w:hint="eastAsia"/>
        </w:rPr>
        <w:t>与实测点的偏差越小，</w:t>
      </w:r>
      <w:r>
        <w:t>则</w:t>
      </w:r>
      <w:r>
        <w:rPr>
          <w:rFonts w:hint="eastAsia"/>
        </w:rPr>
        <w:t>多项式的次数就要越高，相应的</w:t>
      </w:r>
      <w:r>
        <w:t>，</w:t>
      </w:r>
      <w:r>
        <w:rPr>
          <w:rFonts w:hint="eastAsia"/>
        </w:rPr>
        <w:t>计算也</w:t>
      </w:r>
      <w:r>
        <w:t>会变得</w:t>
      </w:r>
      <w:r>
        <w:rPr>
          <w:rFonts w:hint="eastAsia"/>
        </w:rPr>
        <w:t>更复杂，甚至会造成趋势面过多曲折</w:t>
      </w:r>
      <w:r>
        <w:t>影响</w:t>
      </w:r>
      <w:r>
        <w:rPr>
          <w:rFonts w:hint="eastAsia"/>
        </w:rPr>
        <w:t>使用</w:t>
      </w:r>
      <w:r>
        <w:t>效果</w:t>
      </w:r>
      <w:r>
        <w:rPr>
          <w:rFonts w:hint="eastAsia"/>
        </w:rPr>
        <w:t>。因此，一般需根据空间变量的实际变化情况确定拟合</w:t>
      </w:r>
      <w:r>
        <w:t>次数</w:t>
      </w:r>
      <w:r>
        <w:rPr>
          <w:rFonts w:hint="eastAsia"/>
        </w:rPr>
        <w:t>。如：</w:t>
      </w:r>
    </w:p>
    <w:p w14:paraId="15C704FE" w14:textId="77777777" w:rsidR="00147ED0" w:rsidRDefault="00147ED0" w:rsidP="00197EF3">
      <w:r>
        <w:rPr>
          <w:rFonts w:hint="eastAsia"/>
        </w:rPr>
        <w:t>(1)</w:t>
      </w:r>
      <w:r>
        <w:rPr>
          <w:rFonts w:hint="eastAsia"/>
        </w:rPr>
        <w:t>如果地学变量在空间上</w:t>
      </w:r>
      <w:r w:rsidRPr="001943F7">
        <w:rPr>
          <w:rFonts w:hint="eastAsia"/>
        </w:rPr>
        <w:t>分布由一个方向</w:t>
      </w:r>
      <w:proofErr w:type="gramStart"/>
      <w:r w:rsidRPr="001943F7">
        <w:rPr>
          <w:rFonts w:hint="eastAsia"/>
        </w:rPr>
        <w:t>向</w:t>
      </w:r>
      <w:proofErr w:type="gramEnd"/>
      <w:r w:rsidRPr="001943F7">
        <w:rPr>
          <w:rFonts w:hint="eastAsia"/>
        </w:rPr>
        <w:t>另一个方向递减或递增</w:t>
      </w:r>
      <w:r>
        <w:rPr>
          <w:rFonts w:hint="eastAsia"/>
        </w:rPr>
        <w:t>（</w:t>
      </w:r>
      <w:r w:rsidRPr="001943F7">
        <w:rPr>
          <w:rFonts w:hint="eastAsia"/>
        </w:rPr>
        <w:t>为一个倾斜平面</w:t>
      </w:r>
      <w:r>
        <w:rPr>
          <w:rFonts w:hint="eastAsia"/>
        </w:rPr>
        <w:t>）</w:t>
      </w:r>
      <w:r w:rsidRPr="001943F7">
        <w:rPr>
          <w:rFonts w:hint="eastAsia"/>
        </w:rPr>
        <w:t>时</w:t>
      </w:r>
      <w:r>
        <w:rPr>
          <w:rFonts w:hint="eastAsia"/>
        </w:rPr>
        <w:t>，</w:t>
      </w:r>
      <w:r w:rsidRPr="001943F7">
        <w:rPr>
          <w:rFonts w:hint="eastAsia"/>
        </w:rPr>
        <w:t>可以采用一次趋势面方程</w:t>
      </w:r>
      <w:r>
        <w:rPr>
          <w:rFonts w:hint="eastAsia"/>
        </w:rPr>
        <w:t>；</w:t>
      </w:r>
    </w:p>
    <w:p w14:paraId="0F173030" w14:textId="77777777" w:rsidR="00147ED0" w:rsidRDefault="00147ED0" w:rsidP="00197EF3">
      <w:r>
        <w:rPr>
          <w:rFonts w:hint="eastAsia"/>
        </w:rPr>
        <w:t>(2)</w:t>
      </w:r>
      <w:r>
        <w:rPr>
          <w:rFonts w:hint="eastAsia"/>
        </w:rPr>
        <w:t>如果空间上分布呈抛物曲面时，可以采用二次趋势面方程；</w:t>
      </w:r>
    </w:p>
    <w:p w14:paraId="07A0567E" w14:textId="77777777" w:rsidR="00147ED0" w:rsidRDefault="00147ED0" w:rsidP="00197EF3">
      <w:r>
        <w:rPr>
          <w:rFonts w:hint="eastAsia"/>
        </w:rPr>
        <w:t>(3)</w:t>
      </w:r>
      <w:r>
        <w:rPr>
          <w:rFonts w:hint="eastAsia"/>
        </w:rPr>
        <w:t>如果空间分布形态较为复杂或十分复杂，需采用高次</w:t>
      </w:r>
      <w:r>
        <w:rPr>
          <w:rFonts w:hint="eastAsia"/>
        </w:rPr>
        <w:t>(n&gt;2)</w:t>
      </w:r>
      <w:r>
        <w:rPr>
          <w:rFonts w:hint="eastAsia"/>
        </w:rPr>
        <w:t>趋势面方程。</w:t>
      </w:r>
    </w:p>
    <w:p w14:paraId="2D22C3F7" w14:textId="77777777" w:rsidR="00147ED0" w:rsidRDefault="00147ED0" w:rsidP="00197EF3">
      <w:r>
        <w:rPr>
          <w:rFonts w:hint="eastAsia"/>
        </w:rPr>
        <w:t>趋势面算法的主要步骤：</w:t>
      </w:r>
    </w:p>
    <w:p w14:paraId="29C4AA4E" w14:textId="77777777" w:rsidR="00147ED0" w:rsidRDefault="00147ED0" w:rsidP="00197EF3">
      <w:pPr>
        <w:pStyle w:val="a7"/>
        <w:numPr>
          <w:ilvl w:val="0"/>
          <w:numId w:val="4"/>
        </w:numPr>
        <w:ind w:firstLineChars="0"/>
      </w:pPr>
      <w:r>
        <w:rPr>
          <w:rFonts w:hint="eastAsia"/>
        </w:rPr>
        <w:t>输入原始数据点；</w:t>
      </w:r>
    </w:p>
    <w:p w14:paraId="78C6486D" w14:textId="77777777" w:rsidR="00147ED0" w:rsidRDefault="00147ED0" w:rsidP="00197EF3">
      <w:pPr>
        <w:pStyle w:val="a7"/>
        <w:numPr>
          <w:ilvl w:val="0"/>
          <w:numId w:val="4"/>
        </w:numPr>
        <w:ind w:firstLineChars="0"/>
      </w:pPr>
      <w:r>
        <w:rPr>
          <w:rFonts w:hint="eastAsia"/>
        </w:rPr>
        <w:t>趋势面拟合；</w:t>
      </w:r>
    </w:p>
    <w:p w14:paraId="69D5727C" w14:textId="77777777" w:rsidR="00147ED0" w:rsidRDefault="00147ED0" w:rsidP="00197EF3">
      <w:pPr>
        <w:pStyle w:val="a7"/>
        <w:numPr>
          <w:ilvl w:val="0"/>
          <w:numId w:val="4"/>
        </w:numPr>
        <w:ind w:firstLineChars="0"/>
      </w:pPr>
      <w:r>
        <w:rPr>
          <w:rFonts w:hint="eastAsia"/>
        </w:rPr>
        <w:t>计算实测值与趋势面拟合值的残差（包括所有原始数据点），即：</w:t>
      </w:r>
    </w:p>
    <w:p w14:paraId="3C95E6AC" w14:textId="68D73D3E" w:rsidR="00147ED0" w:rsidRPr="00747667" w:rsidRDefault="003D1973" w:rsidP="00197EF3">
      <w:pPr>
        <w:pStyle w:val="12"/>
      </w:pPr>
      <w:r>
        <w:tab/>
      </w:r>
      <m:oMath>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z</m:t>
        </m:r>
        <m:r>
          <m:rPr>
            <m:sty m:val="p"/>
          </m:rPr>
          <w:rPr>
            <w:rFonts w:ascii="Cambria Math" w:hAnsi="Cambria Math"/>
          </w:rPr>
          <m:t>-</m:t>
        </m:r>
        <m:acc>
          <m:accPr>
            <m:ctrlPr>
              <w:rPr>
                <w:rFonts w:ascii="Cambria Math" w:hAnsi="Cambria Math"/>
              </w:rPr>
            </m:ctrlPr>
          </m:accPr>
          <m:e>
            <m:r>
              <w:rPr>
                <w:rFonts w:ascii="Cambria Math" w:hAnsi="Cambria Math"/>
              </w:rPr>
              <m:t>z</m:t>
            </m:r>
          </m:e>
        </m:acc>
      </m:oMath>
      <w:r>
        <w:t xml:space="preserve"> </w:t>
      </w:r>
      <w:r w:rsidR="00147ED0">
        <w:t xml:space="preserve">        </w:t>
      </w:r>
      <w:r>
        <w:tab/>
      </w:r>
      <w:r w:rsidR="00147ED0">
        <w:t xml:space="preserve">                  (3)</w:t>
      </w:r>
    </w:p>
    <w:p w14:paraId="5DBF3657" w14:textId="77777777" w:rsidR="00147ED0" w:rsidRDefault="00147ED0" w:rsidP="00197EF3">
      <w:r>
        <w:rPr>
          <w:rFonts w:hint="eastAsia"/>
        </w:rPr>
        <w:lastRenderedPageBreak/>
        <w:t>式中，</w:t>
      </w:r>
      <m:oMath>
        <m:r>
          <m:rPr>
            <m:sty m:val="p"/>
          </m:rPr>
          <w:rPr>
            <w:rFonts w:ascii="Cambria Math" w:hAnsi="Cambria Math"/>
          </w:rPr>
          <m:t>∆</m:t>
        </m:r>
        <m:r>
          <w:rPr>
            <w:rFonts w:ascii="Cambria Math" w:hAnsi="Cambria Math"/>
          </w:rPr>
          <m:t>z,z,</m:t>
        </m:r>
        <m:acc>
          <m:accPr>
            <m:ctrlPr>
              <w:rPr>
                <w:rFonts w:ascii="Cambria Math" w:hAnsi="Cambria Math"/>
              </w:rPr>
            </m:ctrlPr>
          </m:accPr>
          <m:e>
            <m:r>
              <w:rPr>
                <w:rFonts w:ascii="Cambria Math" w:hAnsi="Cambria Math"/>
              </w:rPr>
              <m:t>z</m:t>
            </m:r>
          </m:e>
        </m:acc>
      </m:oMath>
      <w:r>
        <w:rPr>
          <w:rFonts w:hint="eastAsia"/>
        </w:rPr>
        <w:t>分别为残差、原始数据点值、原始数据点处的趋势面拟合值</w:t>
      </w:r>
      <w:r>
        <w:rPr>
          <w:rFonts w:hint="eastAsia"/>
        </w:rPr>
        <w:t>;</w:t>
      </w:r>
    </w:p>
    <w:p w14:paraId="0B9489FD" w14:textId="77777777" w:rsidR="00147ED0" w:rsidRDefault="00147ED0" w:rsidP="00197EF3">
      <w:pPr>
        <w:pStyle w:val="a7"/>
        <w:numPr>
          <w:ilvl w:val="0"/>
          <w:numId w:val="4"/>
        </w:numPr>
        <w:ind w:firstLineChars="0"/>
      </w:pPr>
      <w:r w:rsidRPr="00747667">
        <w:rPr>
          <w:rFonts w:hint="eastAsia"/>
        </w:rPr>
        <w:t>绘制趋势面、残差面的等值线图</w:t>
      </w:r>
      <w:r w:rsidRPr="00747667">
        <w:rPr>
          <w:rFonts w:hint="eastAsia"/>
        </w:rPr>
        <w:t>;</w:t>
      </w:r>
    </w:p>
    <w:p w14:paraId="5C7E7557" w14:textId="77777777" w:rsidR="00147ED0" w:rsidRPr="00747667" w:rsidRDefault="00147ED0" w:rsidP="00197EF3">
      <w:pPr>
        <w:pStyle w:val="a7"/>
        <w:numPr>
          <w:ilvl w:val="0"/>
          <w:numId w:val="4"/>
        </w:numPr>
        <w:ind w:firstLineChars="0"/>
      </w:pPr>
      <w:r w:rsidRPr="00747667">
        <w:rPr>
          <w:rFonts w:hint="eastAsia"/>
        </w:rPr>
        <w:t>根据等值线图分析地学变量空间变化的趋势性和特殊性。</w:t>
      </w:r>
    </w:p>
    <w:p w14:paraId="7A6880EA" w14:textId="77777777" w:rsidR="00147ED0" w:rsidRDefault="00147ED0" w:rsidP="00197EF3">
      <w:r>
        <w:rPr>
          <w:rFonts w:hint="eastAsia"/>
        </w:rPr>
        <w:t>可以</w:t>
      </w:r>
      <w:r>
        <w:t>看出，</w:t>
      </w:r>
      <w:r>
        <w:rPr>
          <w:rFonts w:hint="eastAsia"/>
        </w:rPr>
        <w:t>趋势面分析计算量</w:t>
      </w:r>
      <w:r>
        <w:t>不大</w:t>
      </w:r>
      <w:r>
        <w:rPr>
          <w:rFonts w:hint="eastAsia"/>
        </w:rPr>
        <w:t>。</w:t>
      </w:r>
      <w:r>
        <w:t>因此</w:t>
      </w:r>
      <w:r>
        <w:rPr>
          <w:rFonts w:hint="eastAsia"/>
        </w:rPr>
        <w:t>，适合用以表征土壤特性的空间变异趋势。但</w:t>
      </w:r>
      <w:r>
        <w:t>同时，</w:t>
      </w:r>
      <w:r>
        <w:rPr>
          <w:rFonts w:hint="eastAsia"/>
        </w:rPr>
        <w:t>得到</w:t>
      </w:r>
      <w:r>
        <w:t>的</w:t>
      </w:r>
      <w:r>
        <w:rPr>
          <w:rFonts w:hint="eastAsia"/>
        </w:rPr>
        <w:t>土壤特性</w:t>
      </w:r>
      <w:proofErr w:type="gramStart"/>
      <w:r>
        <w:rPr>
          <w:rFonts w:hint="eastAsia"/>
        </w:rPr>
        <w:t>分布图会忽略</w:t>
      </w:r>
      <w:proofErr w:type="gramEnd"/>
      <w:r>
        <w:rPr>
          <w:rFonts w:hint="eastAsia"/>
        </w:rPr>
        <w:t>局部变化，并不能给出准确的插值。</w:t>
      </w:r>
    </w:p>
    <w:p w14:paraId="162689F2" w14:textId="77777777" w:rsidR="00147ED0" w:rsidRDefault="00147ED0" w:rsidP="00197EF3">
      <w:r>
        <w:rPr>
          <w:rFonts w:hint="eastAsia"/>
        </w:rPr>
        <w:t>另外</w:t>
      </w:r>
      <w:r>
        <w:t>，</w:t>
      </w:r>
      <w:r>
        <w:rPr>
          <w:rFonts w:hint="eastAsia"/>
        </w:rPr>
        <w:t>趋势面分析非常适合描述空间变量</w:t>
      </w:r>
      <w:r>
        <w:rPr>
          <w:rFonts w:hint="eastAsia"/>
        </w:rPr>
        <w:t>(</w:t>
      </w:r>
      <w:r>
        <w:rPr>
          <w:rFonts w:hint="eastAsia"/>
        </w:rPr>
        <w:t>如高程</w:t>
      </w:r>
      <w:r>
        <w:rPr>
          <w:rFonts w:hint="eastAsia"/>
        </w:rPr>
        <w:t>)</w:t>
      </w:r>
      <w:r>
        <w:rPr>
          <w:rFonts w:hint="eastAsia"/>
        </w:rPr>
        <w:t>的平滑和大比例尺趋势分布</w:t>
      </w:r>
      <w:r>
        <w:rPr>
          <w:rFonts w:hint="eastAsia"/>
        </w:rPr>
        <w:t>,</w:t>
      </w:r>
      <w:r>
        <w:rPr>
          <w:rFonts w:hint="eastAsia"/>
        </w:rPr>
        <w:t>它可以使用任何解释型变量而不受空间位置函数的限制。目前趋势面</w:t>
      </w:r>
      <w:r>
        <w:t>分析最常见的用法是</w:t>
      </w:r>
      <w:r>
        <w:rPr>
          <w:rFonts w:hint="eastAsia"/>
        </w:rPr>
        <w:t>用己知模拟未知。</w:t>
      </w:r>
    </w:p>
    <w:p w14:paraId="5F86C2FB" w14:textId="486D5EE4" w:rsidR="00147ED0" w:rsidRDefault="00147ED0" w:rsidP="00197EF3">
      <w:pPr>
        <w:pStyle w:val="4"/>
      </w:pPr>
      <w:r>
        <w:t>3.2.3</w:t>
      </w:r>
      <w:r>
        <w:rPr>
          <w:rFonts w:hint="eastAsia"/>
        </w:rPr>
        <w:t>距离导数插值法</w:t>
      </w:r>
    </w:p>
    <w:p w14:paraId="4FF30E9E" w14:textId="77777777" w:rsidR="00147ED0" w:rsidRDefault="00147ED0" w:rsidP="00197EF3">
      <w:r>
        <w:rPr>
          <w:rFonts w:hint="eastAsia"/>
        </w:rPr>
        <w:t>距离倒数插值方法作为局部插值方法，也是加权移动平均方法，</w:t>
      </w:r>
      <w:r>
        <w:t>其</w:t>
      </w:r>
      <w:r>
        <w:rPr>
          <w:rFonts w:hint="eastAsia"/>
        </w:rPr>
        <w:t>综合了趋势面分析的优点，通过假设，</w:t>
      </w:r>
      <w:r>
        <w:t>确定</w:t>
      </w:r>
      <w:r>
        <w:rPr>
          <w:rFonts w:hint="eastAsia"/>
        </w:rPr>
        <w:t>未知点</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hint="eastAsia"/>
        </w:rPr>
        <w:t>处属性值是在局部邻域内中所有数据点的距离加权平均值。计算公式如下：</w:t>
      </w:r>
    </w:p>
    <w:p w14:paraId="3A84B1C5" w14:textId="3D31080A" w:rsidR="00147ED0" w:rsidRPr="00631AD2" w:rsidRDefault="00F02DCB" w:rsidP="00197EF3">
      <w:pPr>
        <w:pStyle w:val="12"/>
      </w:pPr>
      <w:r>
        <w:tab/>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 xml:space="preserve">=1 </m:t>
        </m:r>
      </m:oMath>
      <w:r w:rsidR="00147ED0">
        <w:t xml:space="preserve">  </w:t>
      </w:r>
      <w:r>
        <w:tab/>
      </w:r>
      <w:r w:rsidR="00147ED0">
        <w:t xml:space="preserve">          (4)</w:t>
      </w:r>
    </w:p>
    <w:p w14:paraId="0FA49B66" w14:textId="77777777" w:rsidR="00147ED0" w:rsidRDefault="00147ED0" w:rsidP="00197EF3">
      <w:r w:rsidRPr="00E03C2E">
        <w:rPr>
          <w:rFonts w:hint="eastAsia"/>
        </w:rPr>
        <w:t>上式中</w:t>
      </w:r>
      <w:r w:rsidRPr="00E03C2E">
        <w:rPr>
          <w:rFonts w:hint="eastAsia"/>
        </w:rPr>
        <w:t>,</w:t>
      </w:r>
      <w:r w:rsidRPr="00E03C2E">
        <w:rPr>
          <w:rFonts w:hint="eastAsia"/>
        </w:rPr>
        <w:t>权重系数由函数</w:t>
      </w:r>
      <m:oMath>
        <m:r>
          <w:rPr>
            <w:rFonts w:ascii="Cambria Math" w:hAnsi="Cambria Math"/>
          </w:rPr>
          <m:t>ϕ</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Pr>
          <w:rFonts w:hint="eastAsia"/>
        </w:rPr>
        <w:t>，要求当</w:t>
      </w:r>
      <m:oMath>
        <m:r>
          <w:rPr>
            <w:rFonts w:ascii="Cambria Math" w:hAnsi="Cambria Math"/>
          </w:rPr>
          <m:t>d</m:t>
        </m:r>
        <m:r>
          <m:rPr>
            <m:sty m:val="p"/>
          </m:rPr>
          <w:rPr>
            <w:rFonts w:ascii="Cambria Math" w:hAnsi="Cambria Math"/>
          </w:rPr>
          <m:t>→0</m:t>
        </m:r>
      </m:oMath>
      <w:r>
        <w:rPr>
          <w:rFonts w:hint="eastAsia"/>
        </w:rPr>
        <w:t>时</w:t>
      </w:r>
      <m:oMath>
        <m:r>
          <w:rPr>
            <w:rFonts w:ascii="Cambria Math" w:hAnsi="Cambria Math"/>
          </w:rPr>
          <m:t>ϕ</m:t>
        </m:r>
        <m:r>
          <m:rPr>
            <m:sty m:val="p"/>
          </m:rPr>
          <w:rPr>
            <w:rFonts w:ascii="Cambria Math" w:hAnsi="Cambria Math"/>
          </w:rPr>
          <m:t>(</m:t>
        </m:r>
        <m:r>
          <w:rPr>
            <w:rFonts w:ascii="Cambria Math" w:hAnsi="Cambria Math"/>
          </w:rPr>
          <m:t>d</m:t>
        </m:r>
        <m:r>
          <m:rPr>
            <m:sty m:val="p"/>
          </m:rPr>
          <w:rPr>
            <w:rFonts w:ascii="Cambria Math" w:hAnsi="Cambria Math"/>
          </w:rPr>
          <m:t>)→1</m:t>
        </m:r>
      </m:oMath>
      <w:r>
        <w:t>,</w:t>
      </w:r>
      <w:r>
        <w:rPr>
          <w:rFonts w:hint="eastAsia"/>
        </w:rPr>
        <w:t>一般取倒数或负指数形式</w:t>
      </w:r>
      <m:oMath>
        <m:sSup>
          <m:sSupPr>
            <m:ctrlPr>
              <w:rPr>
                <w:rFonts w:ascii="Cambria Math" w:hAnsi="Cambria Math"/>
              </w:rPr>
            </m:ctrlPr>
          </m:sSupPr>
          <m:e>
            <m:r>
              <w:rPr>
                <w:rFonts w:ascii="Cambria Math" w:hAnsi="Cambria Math"/>
              </w:rPr>
              <m:t>d</m:t>
            </m:r>
          </m:e>
          <m:sup>
            <m:r>
              <m:rPr>
                <m:sty m:val="p"/>
              </m:rPr>
              <w:rPr>
                <w:rFonts w:ascii="Cambria Math" w:hAnsi="Cambria Math"/>
              </w:rPr>
              <m:t>-</m:t>
            </m:r>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d</m:t>
                </m:r>
              </m:e>
              <m:sup>
                <m:r>
                  <m:rPr>
                    <m:sty m:val="p"/>
                  </m:rPr>
                  <w:rPr>
                    <w:rFonts w:ascii="Cambria Math" w:hAnsi="Cambria Math"/>
                  </w:rPr>
                  <m:t>2</m:t>
                </m:r>
              </m:sup>
            </m:sSup>
          </m:sup>
        </m:sSup>
      </m:oMath>
      <w:r>
        <w:rPr>
          <w:rFonts w:hint="eastAsia"/>
        </w:rPr>
        <w:t>。其中</w:t>
      </w:r>
      <m:oMath>
        <m:r>
          <w:rPr>
            <w:rFonts w:ascii="Cambria Math" w:hAnsi="Cambria Math"/>
          </w:rPr>
          <m:t>ϕ</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oMath>
      <w:r>
        <w:rPr>
          <w:rFonts w:hint="eastAsia"/>
        </w:rPr>
        <w:t>最常见的形式（距离倒数加权函数）如下：</w:t>
      </w:r>
    </w:p>
    <w:p w14:paraId="38EA60D0" w14:textId="47938963" w:rsidR="00147ED0" w:rsidRPr="007511BE" w:rsidRDefault="00F02DCB" w:rsidP="00197EF3">
      <w:pPr>
        <w:pStyle w:val="12"/>
      </w:pPr>
      <w:r>
        <w:tab/>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ij</m:t>
            </m:r>
          </m:sub>
          <m:sup>
            <m:r>
              <m:rPr>
                <m:sty m:val="p"/>
              </m:rPr>
              <w:rPr>
                <w:rFonts w:ascii="Cambria Math" w:hAnsi="Cambria Math"/>
              </w:rPr>
              <m:t>-</m:t>
            </m:r>
            <m:r>
              <w:rPr>
                <w:rFonts w:ascii="Cambria Math" w:hAnsi="Cambria Math"/>
              </w:rPr>
              <m:t>r</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d</m:t>
                </m:r>
              </m:e>
              <m:sub>
                <m:r>
                  <w:rPr>
                    <w:rFonts w:ascii="Cambria Math" w:hAnsi="Cambria Math"/>
                  </w:rPr>
                  <m:t>ij</m:t>
                </m:r>
              </m:sub>
              <m:sup>
                <m:r>
                  <m:rPr>
                    <m:sty m:val="p"/>
                  </m:rPr>
                  <w:rPr>
                    <w:rFonts w:ascii="Cambria Math" w:hAnsi="Cambria Math"/>
                  </w:rPr>
                  <m:t>-</m:t>
                </m:r>
                <m:r>
                  <w:rPr>
                    <w:rFonts w:ascii="Cambria Math" w:hAnsi="Cambria Math"/>
                  </w:rPr>
                  <m:t>r</m:t>
                </m:r>
              </m:sup>
            </m:sSubSup>
          </m:e>
        </m:nary>
      </m:oMath>
      <w:r w:rsidR="00147ED0" w:rsidRPr="00C00BEA">
        <w:t xml:space="preserve">        </w:t>
      </w:r>
      <w:r>
        <w:tab/>
      </w:r>
      <w:r w:rsidR="00147ED0" w:rsidRPr="00C00BEA">
        <w:t xml:space="preserve">     </w:t>
      </w:r>
      <w:r w:rsidR="00147ED0" w:rsidRPr="007511BE">
        <w:t xml:space="preserve">  (</w:t>
      </w:r>
      <w:r w:rsidR="00147ED0">
        <w:t>5</w:t>
      </w:r>
      <w:r w:rsidR="00147ED0" w:rsidRPr="007511BE">
        <w:t>)</w:t>
      </w:r>
    </w:p>
    <w:p w14:paraId="1290CD5A" w14:textId="77777777" w:rsidR="00147ED0" w:rsidRDefault="00D91E92" w:rsidP="00197EF3">
      <m:oMath>
        <m:sSub>
          <m:sSubPr>
            <m:ctrlPr>
              <w:rPr>
                <w:rFonts w:ascii="Cambria Math" w:hAnsi="Cambria Math"/>
              </w:rPr>
            </m:ctrlPr>
          </m:sSubPr>
          <m:e>
            <m:r>
              <m:rPr>
                <m:sty m:val="p"/>
              </m:rPr>
              <w:rPr>
                <w:rFonts w:ascii="Cambria Math" w:hAnsi="Cambria Math"/>
              </w:rPr>
              <m:t>式中，</m:t>
            </m:r>
            <m:r>
              <w:rPr>
                <w:rFonts w:ascii="Cambria Math" w:hAnsi="Cambria Math"/>
              </w:rPr>
              <m:t>x</m:t>
            </m:r>
          </m:e>
          <m:sub>
            <m:r>
              <w:rPr>
                <w:rFonts w:ascii="Cambria Math" w:hAnsi="Cambria Math"/>
              </w:rPr>
              <m:t>i</m:t>
            </m:r>
          </m:sub>
        </m:sSub>
      </m:oMath>
      <w:r w:rsidR="00147ED0">
        <w:rPr>
          <w:rFonts w:hint="eastAsia"/>
        </w:rPr>
        <w:t>为已知数据点，</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00147ED0">
        <w:rPr>
          <w:rFonts w:hint="eastAsia"/>
        </w:rPr>
        <w:t>为未知数据点。</w:t>
      </w:r>
    </w:p>
    <w:p w14:paraId="5822BB9A" w14:textId="77777777" w:rsidR="00147ED0" w:rsidRPr="00C35F4B" w:rsidRDefault="00147ED0" w:rsidP="00197EF3">
      <w:r w:rsidRPr="00C35F4B">
        <w:rPr>
          <w:rFonts w:hint="eastAsia"/>
        </w:rPr>
        <w:t>线性插值</w:t>
      </w:r>
      <w:r>
        <w:rPr>
          <w:rFonts w:hint="eastAsia"/>
        </w:rPr>
        <w:t>是</w:t>
      </w:r>
      <w:r w:rsidRPr="00C35F4B">
        <w:rPr>
          <w:rFonts w:hint="eastAsia"/>
        </w:rPr>
        <w:t>加权移动平均公式</w:t>
      </w:r>
      <w:r>
        <w:rPr>
          <w:rFonts w:hint="eastAsia"/>
        </w:rPr>
        <w:t>的</w:t>
      </w:r>
      <w:proofErr w:type="gramStart"/>
      <w:r w:rsidRPr="00C35F4B">
        <w:rPr>
          <w:rFonts w:hint="eastAsia"/>
        </w:rPr>
        <w:t>最</w:t>
      </w:r>
      <w:proofErr w:type="gramEnd"/>
      <w:r w:rsidRPr="00C35F4B">
        <w:rPr>
          <w:rFonts w:hint="eastAsia"/>
        </w:rPr>
        <w:t>简形式</w:t>
      </w:r>
      <w:r>
        <w:rPr>
          <w:rFonts w:hint="eastAsia"/>
        </w:rPr>
        <w:t>：</w:t>
      </w:r>
    </w:p>
    <w:p w14:paraId="4783EED8" w14:textId="66079651" w:rsidR="00147ED0" w:rsidRDefault="00F02DCB" w:rsidP="00197EF3">
      <w:pPr>
        <w:pStyle w:val="12"/>
      </w:pPr>
      <w:r>
        <w:tab/>
      </w:r>
      <m:oMath>
        <m:acc>
          <m:accPr>
            <m:ctrlPr>
              <w:rPr>
                <w:rFonts w:ascii="Cambria Math" w:hAnsi="Cambria Math"/>
              </w:rPr>
            </m:ctrlPr>
          </m:accPr>
          <m:e>
            <m:r>
              <w:rPr>
                <w:rFonts w:ascii="Cambria Math" w:hAnsi="Cambria Math"/>
              </w:rPr>
              <m:t>z</m:t>
            </m:r>
          </m:e>
        </m:acc>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w:r w:rsidR="00147ED0">
        <w:t xml:space="preserve">               </w:t>
      </w:r>
      <w:r>
        <w:tab/>
      </w:r>
      <w:r w:rsidR="00147ED0">
        <w:t xml:space="preserve">            (6)</w:t>
      </w:r>
    </w:p>
    <w:p w14:paraId="2B6E9D87" w14:textId="77777777" w:rsidR="00147ED0" w:rsidRDefault="00147ED0" w:rsidP="00197EF3">
      <w:r>
        <w:rPr>
          <w:rFonts w:hint="eastAsia"/>
        </w:rPr>
        <w:t>本章上一节介绍</w:t>
      </w:r>
      <w:r>
        <w:t>的</w:t>
      </w:r>
      <w:r>
        <w:rPr>
          <w:rFonts w:hint="eastAsia"/>
        </w:rPr>
        <w:t>GIS</w:t>
      </w:r>
      <w:r>
        <w:rPr>
          <w:rFonts w:hint="eastAsia"/>
        </w:rPr>
        <w:t>软件在</w:t>
      </w:r>
      <w:r>
        <w:t>需要</w:t>
      </w:r>
      <w:r>
        <w:rPr>
          <w:rFonts w:hint="eastAsia"/>
        </w:rPr>
        <w:t>根据点生成</w:t>
      </w:r>
      <w:proofErr w:type="gramStart"/>
      <w:r>
        <w:rPr>
          <w:rFonts w:hint="eastAsia"/>
        </w:rPr>
        <w:t>栅格图层时</w:t>
      </w:r>
      <w:proofErr w:type="gramEnd"/>
      <w:r>
        <w:rPr>
          <w:rFonts w:hint="eastAsia"/>
        </w:rPr>
        <w:t>，就常用距离倒数插值方法。其中心思想</w:t>
      </w:r>
      <w:r>
        <w:t>是：</w:t>
      </w:r>
      <w:r>
        <w:rPr>
          <w:rFonts w:hint="eastAsia"/>
        </w:rPr>
        <w:t>任一点上场的趋势分量</w:t>
      </w:r>
      <w:r>
        <w:rPr>
          <w:rFonts w:hint="eastAsia"/>
        </w:rPr>
        <w:t>,</w:t>
      </w:r>
      <w:r>
        <w:rPr>
          <w:rFonts w:hint="eastAsia"/>
        </w:rPr>
        <w:t>可以从该点一定邻域内其他各点的值及其分布特点平均求得。其中</w:t>
      </w:r>
      <w:r>
        <w:t>，</w:t>
      </w:r>
      <w:r>
        <w:rPr>
          <w:rFonts w:hint="eastAsia"/>
        </w:rPr>
        <w:t>参加平均的邻域又称作窗口（包括方形或圆形），其中方形窗口更便于计算机取</w:t>
      </w:r>
      <w:r>
        <w:t>值</w:t>
      </w:r>
      <w:r>
        <w:rPr>
          <w:rFonts w:hint="eastAsia"/>
        </w:rPr>
        <w:t>。</w:t>
      </w:r>
      <w:proofErr w:type="gramStart"/>
      <w:r>
        <w:rPr>
          <w:rFonts w:hint="eastAsia"/>
        </w:rPr>
        <w:t>求平均</w:t>
      </w:r>
      <w:proofErr w:type="gramEnd"/>
      <w:r>
        <w:rPr>
          <w:rFonts w:hint="eastAsia"/>
        </w:rPr>
        <w:t>时，</w:t>
      </w:r>
      <w:r>
        <w:t>方法较多，包括</w:t>
      </w:r>
      <w:r>
        <w:rPr>
          <w:rFonts w:hint="eastAsia"/>
        </w:rPr>
        <w:t>算术平均值、众数或其他加权平均数。窗口的</w:t>
      </w:r>
      <w:r>
        <w:t>大小可以不一致</w:t>
      </w:r>
      <w:r>
        <w:rPr>
          <w:rFonts w:hint="eastAsia"/>
        </w:rPr>
        <w:t>,</w:t>
      </w:r>
      <w:r>
        <w:rPr>
          <w:rFonts w:hint="eastAsia"/>
        </w:rPr>
        <w:t>这样也</w:t>
      </w:r>
      <w:r>
        <w:t>便于</w:t>
      </w:r>
      <w:r>
        <w:rPr>
          <w:rFonts w:hint="eastAsia"/>
        </w:rPr>
        <w:t>实现分解数据。窗口越大</w:t>
      </w:r>
      <w:r>
        <w:t>，</w:t>
      </w:r>
      <w:r>
        <w:rPr>
          <w:rFonts w:hint="eastAsia"/>
        </w:rPr>
        <w:t>区域趋势成分比重也越大。相对地</w:t>
      </w:r>
      <w:r>
        <w:t>，</w:t>
      </w:r>
      <w:r>
        <w:rPr>
          <w:rFonts w:hint="eastAsia"/>
        </w:rPr>
        <w:t>窗口越小</w:t>
      </w:r>
      <w:r>
        <w:t>，</w:t>
      </w:r>
      <w:r>
        <w:rPr>
          <w:rFonts w:hint="eastAsia"/>
        </w:rPr>
        <w:t>局部异常则</w:t>
      </w:r>
      <w:r>
        <w:t>更突出</w:t>
      </w:r>
      <w:r>
        <w:rPr>
          <w:rFonts w:hint="eastAsia"/>
        </w:rPr>
        <w:t>。通过逐格移动窗口，并且逐点逐行计算至覆盖全区，就得到了网格化的数据点图。但窗口内计算点数</w:t>
      </w:r>
      <w:r>
        <w:rPr>
          <w:rFonts w:hint="eastAsia"/>
        </w:rPr>
        <w:t>n</w:t>
      </w:r>
      <w:r>
        <w:rPr>
          <w:rFonts w:hint="eastAsia"/>
        </w:rPr>
        <w:t>有限</w:t>
      </w:r>
      <w:r>
        <w:t>，</w:t>
      </w:r>
      <w:r>
        <w:rPr>
          <w:rFonts w:hint="eastAsia"/>
        </w:rPr>
        <w:t>范围</w:t>
      </w:r>
      <w:r>
        <w:t>为</w:t>
      </w:r>
      <w:r>
        <w:t>4-12</w:t>
      </w:r>
      <w:r>
        <w:rPr>
          <w:rFonts w:hint="eastAsia"/>
        </w:rPr>
        <w:t>（常</w:t>
      </w:r>
      <w:r>
        <w:t>取</w:t>
      </w:r>
      <w:r>
        <w:rPr>
          <w:rFonts w:hint="eastAsia"/>
        </w:rPr>
        <w:t>6</w:t>
      </w:r>
      <w:r>
        <w:t>-</w:t>
      </w:r>
      <w:r>
        <w:rPr>
          <w:rFonts w:hint="eastAsia"/>
        </w:rPr>
        <w:t>8</w:t>
      </w:r>
      <w:r>
        <w:rPr>
          <w:rFonts w:hint="eastAsia"/>
        </w:rPr>
        <w:t>点，</w:t>
      </w:r>
      <w:r>
        <w:t>如</w:t>
      </w:r>
      <w:r>
        <w:rPr>
          <w:rFonts w:hint="eastAsia"/>
        </w:rPr>
        <w:t>规则的栅格采样数据）。</w:t>
      </w:r>
    </w:p>
    <w:p w14:paraId="4D9DFB57" w14:textId="77777777" w:rsidR="00147ED0" w:rsidRDefault="00147ED0" w:rsidP="00197EF3">
      <w:r>
        <w:rPr>
          <w:rFonts w:hint="eastAsia"/>
        </w:rPr>
        <w:t>在计算平均值时，有时将数据点数固定一致（如</w:t>
      </w:r>
      <w:r>
        <w:t>处理</w:t>
      </w:r>
      <w:r>
        <w:rPr>
          <w:rFonts w:hint="eastAsia"/>
        </w:rPr>
        <w:t>规则</w:t>
      </w:r>
      <w:r>
        <w:t>栅格采</w:t>
      </w:r>
      <w:r>
        <w:rPr>
          <w:rFonts w:hint="eastAsia"/>
        </w:rPr>
        <w:t>样</w:t>
      </w:r>
      <w:r>
        <w:t>数据</w:t>
      </w:r>
      <w:r>
        <w:rPr>
          <w:rFonts w:hint="eastAsia"/>
        </w:rPr>
        <w:t>）；</w:t>
      </w:r>
      <w:r>
        <w:t>而针</w:t>
      </w:r>
      <w:r>
        <w:rPr>
          <w:rFonts w:hint="eastAsia"/>
        </w:rPr>
        <w:t>对分布</w:t>
      </w:r>
      <w:proofErr w:type="gramStart"/>
      <w:r>
        <w:rPr>
          <w:rFonts w:hint="eastAsia"/>
        </w:rPr>
        <w:t>较稀且不规则</w:t>
      </w:r>
      <w:proofErr w:type="gramEnd"/>
      <w:r>
        <w:rPr>
          <w:rFonts w:hint="eastAsia"/>
        </w:rPr>
        <w:t>的取样点，可改变窗口范围但定点数来取数。</w:t>
      </w:r>
    </w:p>
    <w:p w14:paraId="40C01465" w14:textId="351A6828" w:rsidR="00147ED0" w:rsidRDefault="00147ED0" w:rsidP="00197EF3">
      <w:pPr>
        <w:pStyle w:val="4"/>
      </w:pPr>
      <w:r>
        <w:lastRenderedPageBreak/>
        <w:t>3.2.4</w:t>
      </w:r>
      <w:r>
        <w:rPr>
          <w:rFonts w:hint="eastAsia"/>
        </w:rPr>
        <w:t>样条函数插值法</w:t>
      </w:r>
    </w:p>
    <w:p w14:paraId="23DB2DBA" w14:textId="77777777" w:rsidR="00147ED0" w:rsidRDefault="00147ED0" w:rsidP="00197EF3">
      <w:r>
        <w:rPr>
          <w:rFonts w:hint="eastAsia"/>
        </w:rPr>
        <w:t>在计算机大量</w:t>
      </w:r>
      <w:r>
        <w:t>推广以前，</w:t>
      </w:r>
      <w:r>
        <w:rPr>
          <w:rFonts w:hint="eastAsia"/>
        </w:rPr>
        <w:t>人们</w:t>
      </w:r>
      <w:r>
        <w:t>常使用样条曲线</w:t>
      </w:r>
      <w:r>
        <w:rPr>
          <w:rFonts w:hint="eastAsia"/>
        </w:rPr>
        <w:t>分段拟合</w:t>
      </w:r>
      <w:r>
        <w:t>，</w:t>
      </w:r>
      <w:r>
        <w:rPr>
          <w:rFonts w:hint="eastAsia"/>
        </w:rPr>
        <w:t>也就是通过分段公式来描述一条曲线，这样的公式便于计算，但是带来的是准确性的丢失。</w:t>
      </w:r>
      <w:r>
        <w:t xml:space="preserve"> </w:t>
      </w:r>
    </w:p>
    <w:p w14:paraId="2A75F38A" w14:textId="77777777" w:rsidR="00147ED0" w:rsidRDefault="00147ED0" w:rsidP="00197EF3">
      <w:r>
        <w:rPr>
          <w:rFonts w:hint="eastAsia"/>
        </w:rPr>
        <w:t>一般分段多项式</w:t>
      </w:r>
      <m:oMath>
        <m:r>
          <w:rPr>
            <w:rFonts w:ascii="Cambria Math" w:hAnsi="Cambria Math"/>
          </w:rPr>
          <m:t>p</m:t>
        </m:r>
        <m:d>
          <m:dPr>
            <m:ctrlPr>
              <w:rPr>
                <w:rFonts w:ascii="Cambria Math" w:hAnsi="Cambria Math"/>
                <w:i/>
              </w:rPr>
            </m:ctrlPr>
          </m:dPr>
          <m:e>
            <m:r>
              <w:rPr>
                <w:rFonts w:ascii="Cambria Math" w:hAnsi="Cambria Math"/>
              </w:rPr>
              <m:t>x</m:t>
            </m:r>
          </m:e>
        </m:d>
      </m:oMath>
      <w:r>
        <w:rPr>
          <w:rFonts w:hint="eastAsia"/>
        </w:rPr>
        <w:t>定义为：</w:t>
      </w:r>
    </w:p>
    <w:p w14:paraId="0A0CCD1A" w14:textId="58EB26E8" w:rsidR="00147ED0" w:rsidRPr="00A67C89" w:rsidRDefault="003D1973" w:rsidP="00197EF3">
      <w:pPr>
        <w:pStyle w:val="12"/>
      </w:pPr>
      <w:r>
        <w:tab/>
      </w:r>
      <m:oMath>
        <m:r>
          <w:rPr>
            <w:rFonts w:ascii="Cambria Math" w:hAnsi="Cambria Math"/>
          </w:rPr>
          <m:t>p</m:t>
        </m:r>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r>
          <w:rPr>
            <w:rFonts w:ascii="Cambria Math" w:hAnsi="Cambria Math"/>
          </w:rPr>
          <m:t>x</m:t>
        </m:r>
        <m:r>
          <m:rPr>
            <m:sty m:val="p"/>
          </m:rPr>
          <w:rPr>
            <w:rFonts w:ascii="Cambria Math" w:hAnsi="Cambria Math"/>
          </w:rPr>
          <m:t xml:space="preserve">&lt; </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 xml:space="preserve">   (</m:t>
        </m:r>
        <m:r>
          <w:rPr>
            <w:rFonts w:ascii="Cambria Math" w:hAnsi="Cambria Math"/>
          </w:rPr>
          <m:t>i</m:t>
        </m:r>
        <m:r>
          <m:rPr>
            <m:sty m:val="p"/>
          </m:rPr>
          <w:rPr>
            <w:rFonts w:ascii="Cambria Math" w:hAnsi="Cambria Math"/>
          </w:rPr>
          <m:t>=1,2,3,…,</m:t>
        </m:r>
        <m:r>
          <w:rPr>
            <w:rFonts w:ascii="Cambria Math" w:hAnsi="Cambria Math"/>
          </w:rPr>
          <m:t>k</m:t>
        </m:r>
        <m:r>
          <m:rPr>
            <m:sty m:val="p"/>
          </m:rPr>
          <w:rPr>
            <w:rFonts w:ascii="Cambria Math" w:hAnsi="Cambria Math"/>
          </w:rPr>
          <m:t>-1)</m:t>
        </m:r>
      </m:oMath>
      <w:r>
        <w:tab/>
      </w:r>
    </w:p>
    <w:p w14:paraId="28251B5D" w14:textId="6CA7F9EF" w:rsidR="00147ED0" w:rsidRDefault="003D1973" w:rsidP="00197EF3">
      <w:pPr>
        <w:pStyle w:val="12"/>
      </w:pPr>
      <w:r>
        <w:tab/>
      </w:r>
      <w:r w:rsidR="00147ED0">
        <w:rPr>
          <w:rFonts w:hint="eastAsia"/>
        </w:rPr>
        <w:t xml:space="preserve"> </w:t>
      </w:r>
      <m:oMath>
        <m:sSubSup>
          <m:sSubSupPr>
            <m:ctrlPr>
              <w:rPr>
                <w:rFonts w:ascii="Cambria Math" w:hAnsi="Cambria Math"/>
              </w:rPr>
            </m:ctrlPr>
          </m:sSubSupPr>
          <m:e>
            <m:r>
              <w:rPr>
                <w:rFonts w:ascii="Cambria Math" w:hAnsi="Cambria Math"/>
              </w:rPr>
              <m:t>p</m:t>
            </m:r>
          </m:e>
          <m:sub>
            <m:r>
              <w:rPr>
                <w:rFonts w:ascii="Cambria Math" w:hAnsi="Cambria Math"/>
              </w:rPr>
              <m:t>i</m:t>
            </m:r>
          </m:sub>
          <m:sup>
            <m:d>
              <m:dPr>
                <m:ctrlPr>
                  <w:rPr>
                    <w:rFonts w:ascii="Cambria Math" w:hAnsi="Cambria Math"/>
                  </w:rPr>
                </m:ctrlPr>
              </m:dPr>
              <m:e>
                <m:r>
                  <w:rPr>
                    <w:rFonts w:ascii="Cambria Math" w:hAnsi="Cambria Math"/>
                  </w:rPr>
                  <m:t>j</m:t>
                </m:r>
              </m:e>
            </m:d>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r>
              <m:rPr>
                <m:sty m:val="p"/>
              </m:rPr>
              <w:rPr>
                <w:rFonts w:ascii="Cambria Math" w:hAnsi="Cambria Math"/>
              </w:rPr>
              <m:t>+1</m:t>
            </m:r>
          </m:sub>
          <m:sup>
            <m:d>
              <m:dPr>
                <m:ctrlPr>
                  <w:rPr>
                    <w:rFonts w:ascii="Cambria Math" w:hAnsi="Cambria Math"/>
                  </w:rPr>
                </m:ctrlPr>
              </m:dPr>
              <m:e>
                <m:r>
                  <w:rPr>
                    <w:rFonts w:ascii="Cambria Math" w:hAnsi="Cambria Math"/>
                  </w:rPr>
                  <m:t>j</m:t>
                </m:r>
              </m:e>
            </m:d>
          </m:sup>
        </m:sSubSu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r>
          <w:rPr>
            <w:rFonts w:ascii="Cambria Math" w:hAnsi="Cambria Math"/>
          </w:rPr>
          <m:t>j</m:t>
        </m:r>
        <m:r>
          <m:rPr>
            <m:sty m:val="p"/>
          </m:rPr>
          <w:rPr>
            <w:rFonts w:ascii="Cambria Math" w:hAnsi="Cambria Math"/>
          </w:rPr>
          <m:t>=0,1,2,…,</m:t>
        </m:r>
        <m:r>
          <w:rPr>
            <w:rFonts w:ascii="Cambria Math" w:hAnsi="Cambria Math"/>
          </w:rPr>
          <m:t>r</m:t>
        </m:r>
        <m:r>
          <m:rPr>
            <m:sty m:val="p"/>
          </m:rPr>
          <w:rPr>
            <w:rFonts w:ascii="Cambria Math" w:hAnsi="Cambria Math"/>
          </w:rPr>
          <m:t>-1;</m:t>
        </m:r>
        <m:r>
          <w:rPr>
            <w:rFonts w:ascii="Cambria Math" w:hAnsi="Cambria Math"/>
          </w:rPr>
          <m:t>i</m:t>
        </m:r>
        <m:r>
          <m:rPr>
            <m:sty m:val="p"/>
          </m:rPr>
          <w:rPr>
            <w:rFonts w:ascii="Cambria Math" w:hAnsi="Cambria Math"/>
          </w:rPr>
          <m:t>=1,2,3,…,</m:t>
        </m:r>
        <m:r>
          <w:rPr>
            <w:rFonts w:ascii="Cambria Math" w:hAnsi="Cambria Math"/>
          </w:rPr>
          <m:t>k</m:t>
        </m:r>
        <m:r>
          <m:rPr>
            <m:sty m:val="p"/>
          </m:rPr>
          <w:rPr>
            <w:rFonts w:ascii="Cambria Math" w:hAnsi="Cambria Math"/>
          </w:rPr>
          <m:t>-1)</m:t>
        </m:r>
      </m:oMath>
      <w:r w:rsidR="00147ED0">
        <w:t xml:space="preserve"> </w:t>
      </w:r>
      <w:r>
        <w:tab/>
      </w:r>
      <w:r w:rsidR="00147ED0">
        <w:t xml:space="preserve"> (7)</w:t>
      </w:r>
    </w:p>
    <w:p w14:paraId="32978C1D" w14:textId="77777777" w:rsidR="00147ED0" w:rsidRDefault="00D91E92" w:rsidP="00197EF3">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oMath>
      <w:r w:rsidR="00147ED0">
        <w:rPr>
          <w:rFonts w:hint="eastAsia"/>
        </w:rPr>
        <w:t>将区间</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00147ED0">
        <w:rPr>
          <w:rFonts w:hint="eastAsia"/>
        </w:rPr>
        <w:t>分成</w:t>
      </w:r>
      <w:r w:rsidR="00147ED0">
        <w:t>k</w:t>
      </w:r>
      <w:r w:rsidR="00147ED0">
        <w:rPr>
          <w:rFonts w:hint="eastAsia"/>
        </w:rPr>
        <w:t>个子区间，这些分割点又</w:t>
      </w:r>
      <w:r w:rsidR="00147ED0">
        <w:t>叫做</w:t>
      </w:r>
      <w:r w:rsidR="00147ED0">
        <w:rPr>
          <w:rFonts w:hint="eastAsia"/>
        </w:rPr>
        <w:t>“断点”，曲线上具有这些</w:t>
      </w:r>
      <m:oMath>
        <m:r>
          <w:rPr>
            <w:rFonts w:ascii="Cambria Math" w:hAnsi="Cambria Math"/>
          </w:rPr>
          <m:t>x</m:t>
        </m:r>
      </m:oMath>
      <w:r w:rsidR="00147ED0" w:rsidRPr="000D5C41">
        <w:rPr>
          <w:rFonts w:hint="eastAsia"/>
        </w:rPr>
        <w:t>值的点称为“节”。</w:t>
      </w:r>
      <w:r w:rsidR="00147ED0">
        <w:rPr>
          <w:rFonts w:hint="eastAsia"/>
        </w:rPr>
        <w:t>函数</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(x)</m:t>
        </m:r>
      </m:oMath>
      <w:r w:rsidR="00147ED0">
        <w:rPr>
          <w:rFonts w:hint="eastAsia"/>
        </w:rPr>
        <w:t>为</w:t>
      </w:r>
      <w:r w:rsidR="00147ED0">
        <w:t>多项式，且</w:t>
      </w:r>
      <w:r w:rsidR="00147ED0">
        <w:rPr>
          <w:rFonts w:hint="eastAsia"/>
        </w:rPr>
        <w:t>次数小于等于</w:t>
      </w:r>
      <w:r w:rsidR="00147ED0">
        <w:t>m</w:t>
      </w:r>
      <w:r w:rsidR="00147ED0">
        <w:rPr>
          <w:rFonts w:hint="eastAsia"/>
        </w:rPr>
        <w:t>次，</w:t>
      </w:r>
      <w:r w:rsidR="00147ED0">
        <w:t>r</w:t>
      </w:r>
      <w:r w:rsidR="00147ED0">
        <w:rPr>
          <w:rFonts w:hint="eastAsia"/>
        </w:rPr>
        <w:t>项用来表示样条函数的约束条件：</w:t>
      </w:r>
    </w:p>
    <w:p w14:paraId="7AE6F964" w14:textId="77777777" w:rsidR="00147ED0" w:rsidRDefault="00147ED0" w:rsidP="00197EF3">
      <m:oMath>
        <m:r>
          <w:rPr>
            <w:rFonts w:ascii="Cambria Math" w:hAnsi="Cambria Math"/>
          </w:rPr>
          <m:t>r=0</m:t>
        </m:r>
      </m:oMath>
      <w:r>
        <w:rPr>
          <w:rFonts w:hint="eastAsia"/>
        </w:rPr>
        <w:t>，无约束；</w:t>
      </w:r>
    </w:p>
    <w:p w14:paraId="09FA6EC3" w14:textId="77777777" w:rsidR="00147ED0" w:rsidRPr="00916740" w:rsidRDefault="00147ED0" w:rsidP="00197EF3">
      <m:oMath>
        <m:r>
          <w:rPr>
            <w:rFonts w:ascii="Cambria Math" w:hAnsi="Cambria Math"/>
          </w:rPr>
          <m:t>r=1</m:t>
        </m:r>
      </m:oMath>
      <w:r>
        <w:rPr>
          <w:rFonts w:hint="eastAsia"/>
        </w:rPr>
        <w:t>，函数连续且对它的导师无任何约束；</w:t>
      </w:r>
    </w:p>
    <w:p w14:paraId="6777E503" w14:textId="77777777" w:rsidR="00147ED0" w:rsidRPr="00916740" w:rsidRDefault="00147ED0" w:rsidP="00197EF3">
      <m:oMath>
        <m:r>
          <w:rPr>
            <w:rFonts w:ascii="Cambria Math" w:hAnsi="Cambria Math"/>
          </w:rPr>
          <m:t>r</m:t>
        </m:r>
        <m:r>
          <m:rPr>
            <m:sty m:val="p"/>
          </m:rPr>
          <w:rPr>
            <w:rFonts w:ascii="Cambria Math" w:hAnsi="Cambria Math"/>
          </w:rPr>
          <m:t>=</m:t>
        </m:r>
        <m:r>
          <w:rPr>
            <w:rFonts w:ascii="Cambria Math" w:hAnsi="Cambria Math"/>
          </w:rPr>
          <m:t>m</m:t>
        </m:r>
        <m:r>
          <m:rPr>
            <m:sty m:val="p"/>
          </m:rPr>
          <w:rPr>
            <w:rFonts w:ascii="Cambria Math" w:hAnsi="Cambria Math"/>
          </w:rPr>
          <m:t>-1</m:t>
        </m:r>
      </m:oMath>
      <w:r>
        <w:rPr>
          <w:rFonts w:hint="eastAsia"/>
        </w:rPr>
        <w:t>，区间</w:t>
      </w:r>
      <w:r>
        <w:t>[</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w:t>
      </w:r>
      <w:r>
        <w:rPr>
          <w:rFonts w:hint="eastAsia"/>
        </w:rPr>
        <w:t>可用一个多项式表示；</w:t>
      </w:r>
    </w:p>
    <w:p w14:paraId="7D998A70" w14:textId="77777777" w:rsidR="00147ED0" w:rsidRDefault="00147ED0" w:rsidP="00197EF3">
      <m:oMath>
        <m:r>
          <w:rPr>
            <w:rFonts w:ascii="Cambria Math" w:hAnsi="Cambria Math"/>
          </w:rPr>
          <m:t>r=m</m:t>
        </m:r>
      </m:oMath>
      <w:r>
        <w:rPr>
          <w:rFonts w:hint="eastAsia"/>
        </w:rPr>
        <w:t>，约束条件最多。</w:t>
      </w:r>
    </w:p>
    <w:p w14:paraId="0660EF8A" w14:textId="77777777" w:rsidR="00147ED0" w:rsidRDefault="00147ED0" w:rsidP="00197EF3">
      <w:r w:rsidRPr="00F0565A">
        <w:t>m=</w:t>
      </w:r>
      <w:r w:rsidRPr="00F0565A">
        <w:rPr>
          <w:rFonts w:hint="eastAsia"/>
        </w:rPr>
        <w:t>1,2,3</w:t>
      </w:r>
      <w:r w:rsidRPr="00F0565A">
        <w:rPr>
          <w:rFonts w:hint="eastAsia"/>
        </w:rPr>
        <w:t>时的样条分别为一次、二次、三次样条函数</w:t>
      </w:r>
      <w:r w:rsidRPr="00F0565A">
        <w:rPr>
          <w:rFonts w:hint="eastAsia"/>
        </w:rPr>
        <w:t>,</w:t>
      </w:r>
      <w:r w:rsidRPr="00F0565A">
        <w:rPr>
          <w:rFonts w:hint="eastAsia"/>
        </w:rPr>
        <w:t>其导数分别是</w:t>
      </w:r>
      <w:r w:rsidRPr="00F0565A">
        <w:t>0</w:t>
      </w:r>
      <w:r w:rsidRPr="00F0565A">
        <w:rPr>
          <w:rFonts w:hint="eastAsia"/>
        </w:rPr>
        <w:t>阶、</w:t>
      </w:r>
      <w:r w:rsidRPr="00F0565A">
        <w:rPr>
          <w:rFonts w:hint="eastAsia"/>
        </w:rPr>
        <w:t>1</w:t>
      </w:r>
      <w:r w:rsidRPr="00F0565A">
        <w:rPr>
          <w:rFonts w:hint="eastAsia"/>
        </w:rPr>
        <w:t>阶、</w:t>
      </w:r>
      <w:r w:rsidRPr="00F0565A">
        <w:rPr>
          <w:rFonts w:hint="eastAsia"/>
        </w:rPr>
        <w:t>2</w:t>
      </w:r>
      <w:r w:rsidRPr="00F0565A">
        <w:rPr>
          <w:rFonts w:hint="eastAsia"/>
        </w:rPr>
        <w:t>阶导数。二次样条函数的每个节点处必须有一</w:t>
      </w:r>
      <w:proofErr w:type="gramStart"/>
      <w:r w:rsidRPr="00F0565A">
        <w:rPr>
          <w:rFonts w:hint="eastAsia"/>
        </w:rPr>
        <w:t>阶连续</w:t>
      </w:r>
      <w:proofErr w:type="gramEnd"/>
      <w:r w:rsidRPr="00F0565A">
        <w:rPr>
          <w:rFonts w:hint="eastAsia"/>
        </w:rPr>
        <w:t>导数，同样</w:t>
      </w:r>
      <w:r w:rsidRPr="00F0565A">
        <w:t>，</w:t>
      </w:r>
      <w:r w:rsidRPr="00F0565A">
        <w:rPr>
          <w:rFonts w:hint="eastAsia"/>
        </w:rPr>
        <w:t>三次样条函数的每个节点处必须有二</w:t>
      </w:r>
      <w:proofErr w:type="gramStart"/>
      <w:r w:rsidRPr="00F0565A">
        <w:rPr>
          <w:rFonts w:hint="eastAsia"/>
        </w:rPr>
        <w:t>阶连续</w:t>
      </w:r>
      <w:proofErr w:type="gramEnd"/>
      <w:r w:rsidRPr="00F0565A">
        <w:rPr>
          <w:rFonts w:hint="eastAsia"/>
        </w:rPr>
        <w:t>导数。</w:t>
      </w:r>
      <m:oMath>
        <m:r>
          <m:rPr>
            <m:sty m:val="p"/>
          </m:rPr>
          <w:rPr>
            <w:rFonts w:ascii="Cambria Math" w:hAnsi="Cambria Math"/>
          </w:rPr>
          <m:t>r=m</m:t>
        </m:r>
      </m:oMath>
      <w:r w:rsidRPr="00F0565A">
        <w:rPr>
          <w:rFonts w:hint="eastAsia"/>
        </w:rPr>
        <w:t>的简单样条只有</w:t>
      </w:r>
      <m:oMath>
        <m:r>
          <w:rPr>
            <w:rFonts w:ascii="Cambria Math" w:hAnsi="Cambria Math"/>
          </w:rPr>
          <m:t>k+m</m:t>
        </m:r>
      </m:oMath>
      <w:proofErr w:type="gramStart"/>
      <w:r w:rsidRPr="00F0565A">
        <w:rPr>
          <w:rFonts w:hint="eastAsia"/>
        </w:rPr>
        <w:t>个</w:t>
      </w:r>
      <w:proofErr w:type="gramEnd"/>
      <w:r w:rsidRPr="00F0565A">
        <w:rPr>
          <w:rFonts w:hint="eastAsia"/>
        </w:rPr>
        <w:t>自由度</w:t>
      </w:r>
      <w:r w:rsidRPr="00F0565A">
        <w:rPr>
          <w:rFonts w:hint="eastAsia"/>
        </w:rPr>
        <w:t>,</w:t>
      </w:r>
      <m:oMath>
        <m:r>
          <w:rPr>
            <w:rFonts w:ascii="Cambria Math" w:hAnsi="Cambria Math"/>
          </w:rPr>
          <m:t>r=m=3</m:t>
        </m:r>
      </m:oMath>
      <w:r w:rsidRPr="00F0565A">
        <w:rPr>
          <w:rFonts w:hint="eastAsia"/>
        </w:rPr>
        <w:t>是三次多项式</w:t>
      </w:r>
      <w:r w:rsidRPr="00F0565A">
        <w:rPr>
          <w:rFonts w:hint="eastAsia"/>
        </w:rPr>
        <w:t>,</w:t>
      </w:r>
      <w:r w:rsidRPr="00F0565A">
        <w:rPr>
          <w:rFonts w:hint="eastAsia"/>
        </w:rPr>
        <w:t>该函数首次被人们称为样条函数。“三次样条”用于三维曲面内插。在实际应用中都用</w:t>
      </w:r>
      <w:r w:rsidRPr="00F0565A">
        <w:rPr>
          <w:rFonts w:hint="eastAsia"/>
        </w:rPr>
        <w:t>B</w:t>
      </w:r>
      <w:r w:rsidRPr="00F0565A">
        <w:rPr>
          <w:rFonts w:hint="eastAsia"/>
        </w:rPr>
        <w:t>样条函数</w:t>
      </w:r>
      <w:r w:rsidRPr="00F0565A">
        <w:rPr>
          <w:rFonts w:hint="eastAsia"/>
        </w:rPr>
        <w:t>,</w:t>
      </w:r>
      <w:proofErr w:type="gramStart"/>
      <w:r w:rsidRPr="00F0565A">
        <w:rPr>
          <w:rFonts w:hint="eastAsia"/>
        </w:rPr>
        <w:t>用低次多项式</w:t>
      </w:r>
      <w:proofErr w:type="gramEnd"/>
      <w:r w:rsidRPr="00F0565A">
        <w:rPr>
          <w:rFonts w:hint="eastAsia"/>
        </w:rPr>
        <w:t>进行局部拟合。</w:t>
      </w:r>
    </w:p>
    <w:p w14:paraId="4FD2368E" w14:textId="77777777" w:rsidR="00147ED0" w:rsidRDefault="00147ED0" w:rsidP="00197EF3">
      <w:r>
        <w:rPr>
          <w:rFonts w:hint="eastAsia"/>
        </w:rPr>
        <w:t>综上，样条函数作为</w:t>
      </w:r>
      <w:r>
        <w:t>分段函数，</w:t>
      </w:r>
      <w:r>
        <w:rPr>
          <w:rFonts w:hint="eastAsia"/>
        </w:rPr>
        <w:t>其插值速度基于数据点少而</w:t>
      </w:r>
      <w:r>
        <w:t>较</w:t>
      </w:r>
      <w:r>
        <w:rPr>
          <w:rFonts w:hint="eastAsia"/>
        </w:rPr>
        <w:t>快。与趋势面分析和移动平均方法相比，保留了局</w:t>
      </w:r>
      <w:proofErr w:type="gramStart"/>
      <w:r>
        <w:rPr>
          <w:rFonts w:hint="eastAsia"/>
        </w:rPr>
        <w:t>部变化</w:t>
      </w:r>
      <w:proofErr w:type="gramEnd"/>
      <w:r>
        <w:rPr>
          <w:rFonts w:hint="eastAsia"/>
        </w:rPr>
        <w:t>特征，无论在</w:t>
      </w:r>
      <w:r>
        <w:t>线性还是曲面，样条函数</w:t>
      </w:r>
      <w:r>
        <w:rPr>
          <w:rFonts w:hint="eastAsia"/>
        </w:rPr>
        <w:t>都能得到</w:t>
      </w:r>
      <w:r>
        <w:t>较为满意的</w:t>
      </w:r>
      <w:r>
        <w:rPr>
          <w:rFonts w:hint="eastAsia"/>
        </w:rPr>
        <w:t>视觉结果。</w:t>
      </w:r>
    </w:p>
    <w:p w14:paraId="4E83D2FB" w14:textId="019EDB31" w:rsidR="00147ED0" w:rsidRDefault="00147ED0" w:rsidP="00197EF3">
      <w:pPr>
        <w:pStyle w:val="4"/>
      </w:pPr>
      <w:r>
        <w:t>3.2.5</w:t>
      </w:r>
      <w:r>
        <w:t>克里金</w:t>
      </w:r>
      <w:r>
        <w:rPr>
          <w:rFonts w:hint="eastAsia"/>
        </w:rPr>
        <w:t>插值法</w:t>
      </w:r>
    </w:p>
    <w:p w14:paraId="3241C884" w14:textId="77777777" w:rsidR="00147ED0" w:rsidRPr="00CC4086" w:rsidRDefault="00147ED0" w:rsidP="00197EF3">
      <w:r w:rsidRPr="00CC4086">
        <w:rPr>
          <w:rFonts w:hint="eastAsia"/>
        </w:rPr>
        <w:t>一些对插值效果产生作用的敏感问题在前几个插值方法下还不能被解决。比如趋势面分析的控制参数和距离倒数插值法的权重对效果有很大的影响。主要有以下问题：平均值数据点的数量计算；确定数据点的邻域方向、形状和范围；是否存在相对于计算简单函数更优化的权重系数的估算方式</w:t>
      </w:r>
      <w:r w:rsidRPr="00CC4086">
        <w:rPr>
          <w:rFonts w:hint="eastAsia"/>
        </w:rPr>
        <w:t>;</w:t>
      </w:r>
      <w:r w:rsidRPr="00CC4086">
        <w:rPr>
          <w:rFonts w:hint="eastAsia"/>
        </w:rPr>
        <w:t>与插值有关的误差问题等。</w:t>
      </w:r>
    </w:p>
    <w:p w14:paraId="20B647EC" w14:textId="77777777" w:rsidR="00147ED0" w:rsidRPr="00CC4086" w:rsidRDefault="00147ED0" w:rsidP="00197EF3">
      <w:r w:rsidRPr="00CC4086">
        <w:rPr>
          <w:rFonts w:hint="eastAsia"/>
        </w:rPr>
        <w:t>法国地理数学</w:t>
      </w:r>
      <w:proofErr w:type="gramStart"/>
      <w:r w:rsidRPr="00CC4086">
        <w:rPr>
          <w:rFonts w:hint="eastAsia"/>
        </w:rPr>
        <w:t>学</w:t>
      </w:r>
      <w:proofErr w:type="gramEnd"/>
      <w:r w:rsidRPr="00CC4086">
        <w:rPr>
          <w:rFonts w:hint="eastAsia"/>
        </w:rPr>
        <w:t>家乔治斯·马瑟荣和南非矿山工程师克里格思考出针对以上问题的</w:t>
      </w:r>
      <w:r w:rsidRPr="00CC4086">
        <w:rPr>
          <w:rFonts w:hint="eastAsia"/>
        </w:rPr>
        <w:t>Krignig</w:t>
      </w:r>
      <w:r w:rsidRPr="00CC4086">
        <w:rPr>
          <w:rFonts w:hint="eastAsia"/>
        </w:rPr>
        <w:t>插值法，此法相比以往的方法优化了许多，应用的领域很广，比如水文、地质学以及土壤制图等领域均可以运用此法。它是在地理统计中经常使用的一种方法，以点状测点为基础。此法将地理统计的思想纳入到其中</w:t>
      </w:r>
      <w:r w:rsidRPr="00CC4086">
        <w:rPr>
          <w:rFonts w:hint="eastAsia"/>
        </w:rPr>
        <w:t>,</w:t>
      </w:r>
      <w:r w:rsidRPr="00CC4086">
        <w:rPr>
          <w:rFonts w:hint="eastAsia"/>
        </w:rPr>
        <w:t>并指出空间连续性变化的每个属性都</w:t>
      </w:r>
      <w:r w:rsidRPr="00CC4086">
        <w:rPr>
          <w:rFonts w:hint="eastAsia"/>
        </w:rPr>
        <w:lastRenderedPageBreak/>
        <w:t>呈现极其不规则的状态，而平滑数学函数较为简单而无法被用来展开模拟，但随机表面可以</w:t>
      </w:r>
      <w:proofErr w:type="gramStart"/>
      <w:r w:rsidRPr="00CC4086">
        <w:rPr>
          <w:rFonts w:hint="eastAsia"/>
        </w:rPr>
        <w:t>作出</w:t>
      </w:r>
      <w:proofErr w:type="gramEnd"/>
      <w:r w:rsidRPr="00CC4086">
        <w:rPr>
          <w:rFonts w:hint="eastAsia"/>
        </w:rPr>
        <w:t>比较适合的表述。区域性变量就是指呈现连续性变化状态的空间属性。</w:t>
      </w:r>
      <w:r w:rsidRPr="00CC4086">
        <w:rPr>
          <w:rFonts w:hint="eastAsia"/>
        </w:rPr>
        <w:t>Krignig</w:t>
      </w:r>
      <w:r w:rsidRPr="00CC4086">
        <w:rPr>
          <w:rFonts w:hint="eastAsia"/>
        </w:rPr>
        <w:t>法的过程为：检验区域性变量的随机性</w:t>
      </w:r>
      <w:r w:rsidRPr="00CC4086">
        <w:rPr>
          <w:rFonts w:hint="eastAsia"/>
        </w:rPr>
        <w:t>;</w:t>
      </w:r>
      <w:r w:rsidRPr="00CC4086">
        <w:rPr>
          <w:rFonts w:hint="eastAsia"/>
        </w:rPr>
        <w:t>模拟该变量的随机过程</w:t>
      </w:r>
      <w:r w:rsidRPr="00CC4086">
        <w:rPr>
          <w:rFonts w:hint="eastAsia"/>
        </w:rPr>
        <w:t>;</w:t>
      </w:r>
      <w:r w:rsidRPr="00CC4086">
        <w:rPr>
          <w:rFonts w:hint="eastAsia"/>
        </w:rPr>
        <w:t>计算估计插值的权重因子。</w:t>
      </w:r>
    </w:p>
    <w:p w14:paraId="0BF1E5A8" w14:textId="77777777" w:rsidR="00147ED0" w:rsidRPr="00CC4086" w:rsidRDefault="00147ED0" w:rsidP="00197EF3">
      <w:r w:rsidRPr="00CC4086">
        <w:rPr>
          <w:rFonts w:hint="eastAsia"/>
        </w:rPr>
        <w:t>当变异函数以及结构分析的结果显示了区域性变量在空间上有相关性时，</w:t>
      </w:r>
      <w:r w:rsidRPr="00CC4086">
        <w:rPr>
          <w:rFonts w:hint="eastAsia"/>
        </w:rPr>
        <w:t>Krignig</w:t>
      </w:r>
      <w:r w:rsidRPr="00CC4086">
        <w:rPr>
          <w:rFonts w:hint="eastAsia"/>
        </w:rPr>
        <w:t>法便可以用来插值。本质上，</w:t>
      </w:r>
      <w:r w:rsidRPr="00CC4086">
        <w:rPr>
          <w:rFonts w:hint="eastAsia"/>
        </w:rPr>
        <w:t>Krignig</w:t>
      </w:r>
      <w:r w:rsidRPr="00CC4086">
        <w:rPr>
          <w:rFonts w:hint="eastAsia"/>
        </w:rPr>
        <w:t>法是通过区域性变量的原始数据与变异函数的结构特征的应用，对未知样点展开线性无偏的最优估计。换句话说，</w:t>
      </w:r>
      <w:r w:rsidRPr="00CC4086">
        <w:rPr>
          <w:rFonts w:hint="eastAsia"/>
        </w:rPr>
        <w:t>Krignig</w:t>
      </w:r>
      <w:r w:rsidRPr="00CC4086">
        <w:rPr>
          <w:rFonts w:hint="eastAsia"/>
        </w:rPr>
        <w:t>法以若干已知样本点的数据为基础，对样本点的大小、形状与空间方位，还有样点间的位置关系，以及变异函数得出的结构信息考察后，</w:t>
      </w:r>
      <w:proofErr w:type="gramStart"/>
      <w:r w:rsidRPr="00CC4086">
        <w:rPr>
          <w:rFonts w:hint="eastAsia"/>
        </w:rPr>
        <w:t>作出</w:t>
      </w:r>
      <w:proofErr w:type="gramEnd"/>
      <w:r w:rsidRPr="00CC4086">
        <w:rPr>
          <w:rFonts w:hint="eastAsia"/>
        </w:rPr>
        <w:t>针对未知样点的线性无偏最优估计。</w:t>
      </w:r>
    </w:p>
    <w:p w14:paraId="5A0404FE" w14:textId="77777777" w:rsidR="00147ED0" w:rsidRPr="00CC4086" w:rsidRDefault="00147ED0" w:rsidP="00197EF3">
      <w:r w:rsidRPr="00CC4086">
        <w:rPr>
          <w:rFonts w:hint="eastAsia"/>
        </w:rPr>
        <w:t>一个区域内某处</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CC4086">
        <w:rPr>
          <w:rFonts w:hint="eastAsia"/>
        </w:rPr>
        <w:t>位置上的变量设值为</w:t>
      </w:r>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CC4086">
        <w:rPr>
          <w:rFonts w:hint="eastAsia"/>
        </w:rPr>
        <w:t>，其周围的相关范围内有</w:t>
      </w:r>
      <w:r w:rsidRPr="00CC4086">
        <w:rPr>
          <w:rFonts w:hint="eastAsia"/>
        </w:rPr>
        <w:t>n</w:t>
      </w:r>
      <w:proofErr w:type="gramStart"/>
      <w:r w:rsidRPr="00CC4086">
        <w:rPr>
          <w:rFonts w:hint="eastAsia"/>
        </w:rPr>
        <w:t>个</w:t>
      </w:r>
      <w:proofErr w:type="gramEnd"/>
      <w:r w:rsidRPr="00CC4086">
        <w:rPr>
          <w:rFonts w:hint="eastAsia"/>
        </w:rPr>
        <w:t>已测定值</w:t>
      </w:r>
      <m:oMath>
        <m:r>
          <m:rPr>
            <m:sty m:val="p"/>
          </m:rPr>
          <w:rPr>
            <w:rFonts w:ascii="Cambria Math" w:hAnsi="Cambria Math"/>
          </w:rPr>
          <m:t>z(</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CC4086">
        <w:t>,</w:t>
      </w:r>
      <w:r w:rsidRPr="00CC4086">
        <w:rPr>
          <w:rFonts w:hint="eastAsia"/>
        </w:rPr>
        <w:t>经过它们的线性组合确定估值</w:t>
      </w:r>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CC4086">
        <w:rPr>
          <w:rFonts w:hint="eastAsia"/>
        </w:rPr>
        <w:t>,</w:t>
      </w:r>
      <w:r w:rsidRPr="00CC4086">
        <w:rPr>
          <w:rFonts w:hint="eastAsia"/>
        </w:rPr>
        <w:t>如下：</w:t>
      </w:r>
    </w:p>
    <w:p w14:paraId="67406F7E" w14:textId="61356868" w:rsidR="00147ED0" w:rsidRPr="00CC4086" w:rsidRDefault="003D1973" w:rsidP="00197EF3">
      <w:pPr>
        <w:pStyle w:val="12"/>
      </w:pPr>
      <w:r>
        <w:tab/>
      </w:r>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147ED0" w:rsidRPr="00CC4086">
        <w:rPr>
          <w:rFonts w:hint="eastAsia"/>
        </w:rPr>
        <w:t xml:space="preserve">      </w:t>
      </w:r>
      <w:r w:rsidR="00147ED0" w:rsidRPr="00CC4086">
        <w:t xml:space="preserve"> </w:t>
      </w:r>
      <w:r>
        <w:tab/>
      </w:r>
      <w:r w:rsidR="00147ED0" w:rsidRPr="00CC4086">
        <w:t xml:space="preserve">            </w:t>
      </w:r>
      <w:r w:rsidR="00147ED0" w:rsidRPr="00CC4086">
        <w:rPr>
          <w:rFonts w:hint="eastAsia"/>
        </w:rPr>
        <w:t xml:space="preserve">   </w:t>
      </w:r>
      <w:r w:rsidR="00147ED0" w:rsidRPr="00CC4086">
        <w:t>(8)</w:t>
      </w:r>
    </w:p>
    <w:p w14:paraId="2E023234" w14:textId="77777777" w:rsidR="00147ED0" w:rsidRPr="00CC4086" w:rsidRDefault="00147ED0" w:rsidP="00197EF3">
      <w:r w:rsidRPr="00CC4086">
        <w:rPr>
          <w:rFonts w:hint="eastAsia"/>
        </w:rPr>
        <w:t>式中，</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Pr="00CC4086">
        <w:rPr>
          <w:rFonts w:hint="eastAsia"/>
        </w:rPr>
        <w:t>是与</w:t>
      </w:r>
      <m:oMath>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Pr="00CC4086">
        <w:rPr>
          <w:rFonts w:hint="eastAsia"/>
        </w:rPr>
        <w:t>位置有关的加权系数。要使估测最优必须满足：</w:t>
      </w:r>
    </w:p>
    <w:p w14:paraId="254CD147" w14:textId="56E25740" w:rsidR="00147ED0" w:rsidRPr="00CC4086" w:rsidRDefault="00147ED0" w:rsidP="00197EF3">
      <w:r w:rsidRPr="00CC4086">
        <w:rPr>
          <w:rFonts w:hint="eastAsia"/>
        </w:rPr>
        <w:t>无偏估计，即</w:t>
      </w: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d>
        <m:r>
          <m:rPr>
            <m:sty m:val="p"/>
          </m:rPr>
          <w:rPr>
            <w:rFonts w:ascii="Cambria Math" w:hAnsi="Cambria Math"/>
          </w:rPr>
          <m:t>=0</m:t>
        </m:r>
      </m:oMath>
      <w:r w:rsidRPr="00CC4086">
        <w:t xml:space="preserve">                            </w:t>
      </w:r>
      <w:r>
        <w:t xml:space="preserve">  </w:t>
      </w:r>
      <w:r w:rsidR="00CA2035">
        <w:t xml:space="preserve">       </w:t>
      </w:r>
      <w:r>
        <w:t xml:space="preserve"> </w:t>
      </w:r>
      <w:r w:rsidRPr="00CC4086">
        <w:t>(9)</w:t>
      </w:r>
    </w:p>
    <w:p w14:paraId="0F056936" w14:textId="443A0CEA" w:rsidR="00147ED0" w:rsidRPr="00CC4086" w:rsidRDefault="00147ED0" w:rsidP="00197EF3">
      <w:r w:rsidRPr="00CC4086">
        <w:rPr>
          <w:rFonts w:hint="eastAsia"/>
        </w:rPr>
        <w:t>方差最小，即</w:t>
      </w: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d>
          <m:dPr>
            <m:begChr m:val="["/>
            <m:endChr m:val="]"/>
            <m:ctrlPr>
              <w:rPr>
                <w:rFonts w:ascii="Cambria Math" w:hAnsi="Cambria Math"/>
              </w:rPr>
            </m:ctrlPr>
          </m:dPr>
          <m:e>
            <m:sSup>
              <m:sSupPr>
                <m:ctrlPr>
                  <w:rPr>
                    <w:rFonts w:ascii="Cambria Math" w:hAnsi="Cambria Math"/>
                  </w:rPr>
                </m:ctrlPr>
              </m:sSupPr>
              <m:e>
                <m:r>
                  <w:rPr>
                    <w:rFonts w:ascii="Cambria Math" w:hAnsi="Cambria Math"/>
                  </w:rPr>
                  <m:t>z</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e>
        </m:d>
        <m:r>
          <m:rPr>
            <m:sty m:val="p"/>
          </m:rPr>
          <w:rPr>
            <w:rFonts w:ascii="Cambria Math" w:hAnsi="Cambria Math"/>
          </w:rPr>
          <m:t>=</m:t>
        </m:r>
        <m:r>
          <w:rPr>
            <w:rFonts w:ascii="Cambria Math" w:hAnsi="Cambria Math"/>
          </w:rPr>
          <m:t>min</m:t>
        </m:r>
      </m:oMath>
      <w:r w:rsidRPr="00CC4086">
        <w:t xml:space="preserve">                        </w:t>
      </w:r>
      <w:r w:rsidR="00CA2035">
        <w:t xml:space="preserve">       </w:t>
      </w:r>
      <w:r>
        <w:t xml:space="preserve">   </w:t>
      </w:r>
      <w:r w:rsidRPr="00CC4086">
        <w:t>(10)</w:t>
      </w:r>
    </w:p>
    <w:p w14:paraId="5DA1FCFB" w14:textId="77777777" w:rsidR="00147ED0" w:rsidRPr="00CC4086" w:rsidRDefault="00147ED0" w:rsidP="00197EF3">
      <w:r w:rsidRPr="00CC4086">
        <w:rPr>
          <w:rFonts w:hint="eastAsia"/>
        </w:rPr>
        <w:t>根据拉格朗日极小化原理，由此可得到</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Pr="00CC4086">
        <w:rPr>
          <w:rFonts w:hint="eastAsia"/>
        </w:rPr>
        <w:t>与半方差之间的矩阵：</w:t>
      </w:r>
    </w:p>
    <w:p w14:paraId="2A730426" w14:textId="217E011D" w:rsidR="00147ED0" w:rsidRPr="00CC4086" w:rsidRDefault="003D1973" w:rsidP="00197EF3">
      <w:pPr>
        <w:pStyle w:val="12"/>
      </w:pPr>
      <w:r>
        <w:tab/>
      </w:r>
      <m:oMath>
        <m:d>
          <m:dPr>
            <m:begChr m:val="["/>
            <m:endChr m:val="]"/>
            <m:ctrlPr>
              <w:rPr>
                <w:rFonts w:ascii="Cambria Math" w:hAnsi="Cambria Math"/>
              </w:rPr>
            </m:ctrlPr>
          </m:dPr>
          <m:e>
            <m:m>
              <m:mPr>
                <m:mcs>
                  <m:mc>
                    <m:mcPr>
                      <m:count m:val="5"/>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11</m:t>
                      </m:r>
                    </m:sub>
                  </m:sSub>
                </m:e>
                <m:e>
                  <m:sSub>
                    <m:sSubPr>
                      <m:ctrlPr>
                        <w:rPr>
                          <w:rFonts w:ascii="Cambria Math" w:hAnsi="Cambria Math"/>
                        </w:rPr>
                      </m:ctrlPr>
                    </m:sSubPr>
                    <m:e>
                      <m:r>
                        <w:rPr>
                          <w:rFonts w:ascii="Cambria Math" w:hAnsi="Cambria Math"/>
                        </w:rPr>
                        <m:t>r</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n</m:t>
                      </m:r>
                    </m:sub>
                  </m:sSub>
                </m:e>
                <m:e>
                  <m:r>
                    <m:rPr>
                      <m:sty m:val="p"/>
                    </m:rPr>
                    <w:rPr>
                      <w:rFonts w:ascii="Cambria Math" w:hAnsi="Cambria Math"/>
                    </w:rPr>
                    <m:t>1</m:t>
                  </m:r>
                </m:e>
              </m:mr>
              <m:mr>
                <m:e>
                  <m:sSub>
                    <m:sSubPr>
                      <m:ctrlPr>
                        <w:rPr>
                          <w:rFonts w:ascii="Cambria Math" w:hAnsi="Cambria Math"/>
                        </w:rPr>
                      </m:ctrlPr>
                    </m:sSubPr>
                    <m:e>
                      <m:r>
                        <w:rPr>
                          <w:rFonts w:ascii="Cambria Math" w:hAnsi="Cambria Math"/>
                        </w:rPr>
                        <m:t>r</m:t>
                      </m:r>
                    </m:e>
                    <m:sub>
                      <m:r>
                        <m:rPr>
                          <m:sty m:val="p"/>
                        </m:rPr>
                        <w:rPr>
                          <w:rFonts w:ascii="Cambria Math" w:hAnsi="Cambria Math"/>
                        </w:rPr>
                        <m:t>21</m:t>
                      </m:r>
                    </m:sub>
                  </m:sSub>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ctrlPr>
                        <w:rPr>
                          <w:rFonts w:ascii="Cambria Math" w:eastAsia="Cambria Math" w:hAnsi="Cambria Math" w:cs="Cambria Math"/>
                        </w:rPr>
                      </m:ctrlPr>
                    </m:e>
                    <m:sub>
                      <m:r>
                        <m:rPr>
                          <m:sty m:val="p"/>
                        </m:rPr>
                        <w:rPr>
                          <w:rFonts w:ascii="Cambria Math" w:hAnsi="Cambria Math"/>
                        </w:rPr>
                        <m:t>22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r</m:t>
                      </m:r>
                      <m:ctrlPr>
                        <w:rPr>
                          <w:rFonts w:ascii="Cambria Math" w:eastAsia="Cambria Math" w:hAnsi="Cambria Math" w:cs="Cambria Math"/>
                        </w:rPr>
                      </m:ctrlPr>
                    </m:e>
                    <m:sub>
                      <m:r>
                        <m:rPr>
                          <m:sty m:val="p"/>
                        </m:rPr>
                        <w:rPr>
                          <w:rFonts w:ascii="Cambria Math" w:hAnsi="Cambria Math"/>
                        </w:rPr>
                        <m:t>2</m:t>
                      </m:r>
                      <m:r>
                        <w:rPr>
                          <w:rFonts w:ascii="Cambria Math" w:hAnsi="Cambria Math"/>
                        </w:rPr>
                        <m:t>n</m:t>
                      </m:r>
                    </m:sub>
                  </m:sSub>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 xml:space="preserve"> </m:t>
                  </m:r>
                  <m:ctrlPr>
                    <w:rPr>
                      <w:rFonts w:ascii="Cambria Math" w:eastAsia="Cambria Math" w:hAnsi="Cambria Math" w:cs="Cambria Math"/>
                    </w:rPr>
                  </m:ctrlPr>
                </m:e>
                <m:e>
                  <m:r>
                    <m:rPr>
                      <m:sty m:val="p"/>
                    </m:rPr>
                    <w:rPr>
                      <w:rFonts w:ascii="Cambria Math" w:eastAsia="Cambria Math" w:hAnsi="Cambria Math" w:cs="Cambria Math"/>
                    </w:rPr>
                    <m:t xml:space="preserve"> </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 xml:space="preserve"> </m:t>
                  </m:r>
                  <m:ctrlPr>
                    <w:rPr>
                      <w:rFonts w:ascii="Cambria Math" w:eastAsia="Cambria Math" w:hAnsi="Cambria Math" w:cs="Cambria Math"/>
                    </w:rPr>
                  </m:ctrlPr>
                </m:e>
                <m:e>
                  <m:r>
                    <m:rPr>
                      <m:sty m:val="p"/>
                    </m:rPr>
                    <w:rPr>
                      <w:rFonts w:ascii="Cambria Math" w:eastAsia="Cambria Math" w:hAnsi="Cambria Math" w:cs="Cambria Math"/>
                    </w:rPr>
                    <m:t xml:space="preserve"> </m:t>
                  </m:r>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r</m:t>
                      </m:r>
                      <m:ctrlPr>
                        <w:rPr>
                          <w:rFonts w:ascii="Cambria Math" w:eastAsia="Cambria Math" w:hAnsi="Cambria Math" w:cs="Cambria Math"/>
                        </w:rPr>
                      </m:ctrlPr>
                    </m:e>
                    <m:sub>
                      <m:r>
                        <w:rPr>
                          <w:rFonts w:ascii="Cambria Math" w:hAnsi="Cambria Math"/>
                        </w:rPr>
                        <m:t>n</m:t>
                      </m:r>
                      <m:r>
                        <m:rPr>
                          <m:sty m:val="p"/>
                        </m:rPr>
                        <w:rPr>
                          <w:rFonts w:ascii="Cambria Math" w:hAnsi="Cambria Math"/>
                        </w:rPr>
                        <m:t>1</m:t>
                      </m:r>
                    </m:sub>
                  </m:sSub>
                </m:e>
                <m:e>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2</m:t>
                      </m:r>
                    </m:sub>
                  </m:sSub>
                </m:e>
                <m:e>
                  <m:r>
                    <m:rPr>
                      <m:sty m:val="p"/>
                    </m:rPr>
                    <w:rPr>
                      <w:rFonts w:ascii="Cambria Math" w:hAnsi="Cambria Math"/>
                    </w:rPr>
                    <m:t>…</m:t>
                  </m:r>
                </m:e>
                <m:e>
                  <m:sSub>
                    <m:sSubPr>
                      <m:ctrlPr>
                        <w:rPr>
                          <w:rFonts w:ascii="Cambria Math" w:hAnsi="Cambria Math"/>
                        </w:rPr>
                      </m:ctrlPr>
                    </m:sSubPr>
                    <m:e>
                      <m:r>
                        <w:rPr>
                          <w:rFonts w:ascii="Cambria Math" w:hAnsi="Cambria Math"/>
                        </w:rPr>
                        <m:t>r</m:t>
                      </m:r>
                    </m:e>
                    <m:sub>
                      <m:r>
                        <w:rPr>
                          <w:rFonts w:ascii="Cambria Math" w:hAnsi="Cambria Math"/>
                        </w:rPr>
                        <m:t>nn</m:t>
                      </m:r>
                    </m:sub>
                  </m:sSub>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m:t>
                  </m:r>
                </m:e>
                <m:e>
                  <m:r>
                    <m:rPr>
                      <m:sty m:val="p"/>
                    </m:rPr>
                    <w:rPr>
                      <w:rFonts w:ascii="Cambria Math" w:hAnsi="Cambria Math"/>
                    </w:rPr>
                    <m:t>1</m:t>
                  </m:r>
                </m:e>
                <m:e>
                  <m:r>
                    <m:rPr>
                      <m:sty m:val="p"/>
                    </m:rPr>
                    <w:rPr>
                      <w:rFonts w:ascii="Cambria Math" w:hAnsi="Cambria Math"/>
                    </w:rPr>
                    <m:t>0</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λ</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e>
              </m:mr>
              <m:mr>
                <m:e>
                  <m:r>
                    <w:rPr>
                      <w:rFonts w:ascii="Cambria Math" w:hAnsi="Cambria Math"/>
                    </w:rPr>
                    <m:t>φ</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10</m:t>
                      </m:r>
                    </m:sub>
                  </m:sSub>
                </m:e>
              </m:mr>
              <m:mr>
                <m:e>
                  <m:sSub>
                    <m:sSubPr>
                      <m:ctrlPr>
                        <w:rPr>
                          <w:rFonts w:ascii="Cambria Math" w:hAnsi="Cambria Math"/>
                        </w:rPr>
                      </m:ctrlPr>
                    </m:sSubPr>
                    <m:e>
                      <m:r>
                        <w:rPr>
                          <w:rFonts w:ascii="Cambria Math" w:hAnsi="Cambria Math"/>
                        </w:rPr>
                        <m:t>r</m:t>
                      </m:r>
                    </m:e>
                    <m:sub>
                      <m:r>
                        <m:rPr>
                          <m:sty m:val="p"/>
                        </m:rPr>
                        <w:rPr>
                          <w:rFonts w:ascii="Cambria Math" w:hAnsi="Cambria Math"/>
                        </w:rPr>
                        <m:t>20</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0</m:t>
                      </m:r>
                    </m:sub>
                  </m:sSub>
                </m:e>
              </m:mr>
              <m:mr>
                <m:e>
                  <m:r>
                    <m:rPr>
                      <m:sty m:val="p"/>
                    </m:rPr>
                    <w:rPr>
                      <w:rFonts w:ascii="Cambria Math" w:hAnsi="Cambria Math"/>
                    </w:rPr>
                    <m:t>1</m:t>
                  </m:r>
                </m:e>
              </m:mr>
            </m:m>
          </m:e>
        </m:d>
      </m:oMath>
      <w:r w:rsidR="00147ED0">
        <w:t xml:space="preserve">      </w:t>
      </w:r>
      <w:r>
        <w:tab/>
      </w:r>
      <w:r w:rsidR="00147ED0">
        <w:t xml:space="preserve">           </w:t>
      </w:r>
      <w:r w:rsidR="00147ED0" w:rsidRPr="00CC4086">
        <w:t>(11)</w:t>
      </w:r>
    </w:p>
    <w:p w14:paraId="1972ECEA" w14:textId="77777777" w:rsidR="00147ED0" w:rsidRPr="00CC4086" w:rsidRDefault="00147ED0" w:rsidP="00197EF3">
      <w:r w:rsidRPr="00CC4086">
        <w:rPr>
          <w:rFonts w:hint="eastAsia"/>
        </w:rPr>
        <w:t>式中，</w:t>
      </w:r>
      <m:oMath>
        <m:sSub>
          <m:sSubPr>
            <m:ctrlPr>
              <w:rPr>
                <w:rFonts w:ascii="Cambria Math" w:hAnsi="Cambria Math"/>
              </w:rPr>
            </m:ctrlPr>
          </m:sSubPr>
          <m:e>
            <m:r>
              <w:rPr>
                <w:rFonts w:ascii="Cambria Math" w:hAnsi="Cambria Math"/>
              </w:rPr>
              <m:t>r</m:t>
            </m:r>
          </m:e>
          <m:sub>
            <m:r>
              <w:rPr>
                <w:rFonts w:ascii="Cambria Math" w:hAnsi="Cambria Math"/>
              </w:rPr>
              <m:t>ij</m:t>
            </m:r>
          </m:sub>
        </m:sSub>
      </m:oMath>
      <w:r w:rsidRPr="00CC4086">
        <w:rPr>
          <w:rFonts w:hint="eastAsia"/>
        </w:rPr>
        <w:t>为</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CC4086">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j</m:t>
            </m:r>
          </m:sub>
        </m:sSub>
      </m:oMath>
      <w:r w:rsidRPr="00CC4086">
        <w:rPr>
          <w:rFonts w:hint="eastAsia"/>
        </w:rPr>
        <w:t>间距为</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rsidRPr="00CC4086">
        <w:rPr>
          <w:rFonts w:hint="eastAsia"/>
        </w:rPr>
        <w:t>的半方差，</w:t>
      </w:r>
      <m:oMath>
        <m:r>
          <w:rPr>
            <w:rFonts w:ascii="Cambria Math" w:hAnsi="Cambria Math"/>
          </w:rPr>
          <m:t>φ</m:t>
        </m:r>
      </m:oMath>
      <w:r w:rsidRPr="00CC4086">
        <w:rPr>
          <w:rFonts w:hint="eastAsia"/>
        </w:rPr>
        <w:t>为拉格朗日算子，计算上</w:t>
      </w:r>
      <w:proofErr w:type="gramStart"/>
      <w:r w:rsidRPr="00CC4086">
        <w:rPr>
          <w:rFonts w:hint="eastAsia"/>
        </w:rPr>
        <w:t>式得到</w:t>
      </w:r>
      <w:proofErr w:type="gramEnd"/>
      <w:r w:rsidRPr="00CC4086">
        <w:rPr>
          <w:rFonts w:hint="eastAsia"/>
        </w:rPr>
        <w:t>各</w:t>
      </w:r>
      <m:oMath>
        <m:sSub>
          <m:sSubPr>
            <m:ctrlPr>
              <w:rPr>
                <w:rFonts w:ascii="Cambria Math" w:hAnsi="Cambria Math"/>
              </w:rPr>
            </m:ctrlPr>
          </m:sSubPr>
          <m:e>
            <m:r>
              <w:rPr>
                <w:rFonts w:ascii="Cambria Math" w:hAnsi="Cambria Math"/>
              </w:rPr>
              <m:t>λ</m:t>
            </m:r>
          </m:e>
          <m:sub>
            <m:r>
              <w:rPr>
                <w:rFonts w:ascii="Cambria Math" w:hAnsi="Cambria Math"/>
              </w:rPr>
              <m:t>i</m:t>
            </m:r>
          </m:sub>
        </m:sSub>
      </m:oMath>
      <w:r w:rsidRPr="00CC4086">
        <w:rPr>
          <w:rFonts w:hint="eastAsia"/>
        </w:rPr>
        <w:t>值和</w:t>
      </w:r>
      <m:oMath>
        <m:r>
          <m:rPr>
            <m:sty m:val="p"/>
          </m:rPr>
          <w:rPr>
            <w:rFonts w:ascii="Cambria Math" w:hAnsi="Cambria Math"/>
          </w:rPr>
          <m:t xml:space="preserve"> </m:t>
        </m:r>
        <m:r>
          <w:rPr>
            <w:rFonts w:ascii="Cambria Math" w:hAnsi="Cambria Math"/>
          </w:rPr>
          <m:t>φ</m:t>
        </m:r>
      </m:oMath>
      <w:r w:rsidRPr="00CC4086">
        <w:rPr>
          <w:rFonts w:hint="eastAsia"/>
        </w:rPr>
        <w:t>值后，可写出</w:t>
      </w:r>
      <m:oMath>
        <m:sSub>
          <m:sSubPr>
            <m:ctrlPr>
              <w:rPr>
                <w:rFonts w:ascii="Cambria Math" w:hAnsi="Cambria Math"/>
              </w:rPr>
            </m:ctrlPr>
          </m:sSubPr>
          <m:e>
            <m:r>
              <w:rPr>
                <w:rFonts w:ascii="Cambria Math" w:hAnsi="Cambria Math"/>
              </w:rPr>
              <m:t>x</m:t>
            </m:r>
          </m:e>
          <m:sub>
            <m:r>
              <m:rPr>
                <m:sty m:val="p"/>
              </m:rPr>
              <w:rPr>
                <w:rFonts w:ascii="Cambria Math" w:hAnsi="Cambria Math"/>
              </w:rPr>
              <m:t>0</m:t>
            </m:r>
          </m:sub>
        </m:sSub>
      </m:oMath>
      <w:r w:rsidRPr="00CC4086">
        <w:rPr>
          <w:rFonts w:hint="eastAsia"/>
        </w:rPr>
        <w:t>点的最优估值</w:t>
      </w:r>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oMath>
      <w:r w:rsidRPr="00CC4086">
        <w:rPr>
          <w:rFonts w:hint="eastAsia"/>
        </w:rPr>
        <w:t>。</w:t>
      </w:r>
    </w:p>
    <w:p w14:paraId="68F78EF1" w14:textId="77777777" w:rsidR="00147ED0" w:rsidRPr="00CC4086" w:rsidRDefault="00147ED0" w:rsidP="00197EF3">
      <w:r w:rsidRPr="00CC4086">
        <w:rPr>
          <w:rFonts w:hint="eastAsia"/>
        </w:rPr>
        <w:t>Krignig</w:t>
      </w:r>
      <w:r w:rsidRPr="00CC4086">
        <w:rPr>
          <w:rFonts w:hint="eastAsia"/>
        </w:rPr>
        <w:t>法可以确定最优的权重系数，而且可以阐述误差信息。鉴于不同的样点位置和样点间相关程度，此法赋予给每个样点一个权重，然后通过滑动加权平均，对未知样点的平均值进行估计。</w:t>
      </w:r>
      <w:r w:rsidRPr="00CC4086">
        <w:rPr>
          <w:rFonts w:hint="eastAsia"/>
        </w:rPr>
        <w:t>Krignig</w:t>
      </w:r>
      <w:r w:rsidRPr="00CC4086">
        <w:rPr>
          <w:rFonts w:hint="eastAsia"/>
        </w:rPr>
        <w:t>法较为准确，可以将所描述的特性变化较好地反映出来，只是有非常大的计算量。</w:t>
      </w:r>
    </w:p>
    <w:p w14:paraId="7C33ADC1" w14:textId="77777777" w:rsidR="00147ED0" w:rsidRPr="00CC4086" w:rsidRDefault="00147ED0" w:rsidP="00197EF3">
      <w:r w:rsidRPr="00CC4086">
        <w:rPr>
          <w:rFonts w:hint="eastAsia"/>
        </w:rPr>
        <w:t>我们在运用</w:t>
      </w:r>
      <w:r w:rsidRPr="00CC4086">
        <w:rPr>
          <w:rFonts w:hint="eastAsia"/>
        </w:rPr>
        <w:t>Krignig</w:t>
      </w:r>
      <w:r w:rsidRPr="00CC4086">
        <w:rPr>
          <w:rFonts w:hint="eastAsia"/>
        </w:rPr>
        <w:t>法的时候，需要关注如下条件：</w:t>
      </w:r>
    </w:p>
    <w:p w14:paraId="659DCF21" w14:textId="77777777" w:rsidR="00147ED0" w:rsidRPr="00CC4086" w:rsidRDefault="00147ED0" w:rsidP="00197EF3">
      <w:r w:rsidRPr="00CC4086">
        <w:rPr>
          <w:rFonts w:hint="eastAsia"/>
        </w:rPr>
        <w:t>数据应符合前提假设；</w:t>
      </w:r>
    </w:p>
    <w:p w14:paraId="7220154E" w14:textId="77777777" w:rsidR="00147ED0" w:rsidRPr="00CC4086" w:rsidRDefault="00147ED0" w:rsidP="00197EF3">
      <w:r w:rsidRPr="00CC4086">
        <w:rPr>
          <w:rFonts w:hint="eastAsia"/>
        </w:rPr>
        <w:t>样本量最好超过</w:t>
      </w:r>
      <w:r w:rsidRPr="00CC4086">
        <w:rPr>
          <w:rFonts w:hint="eastAsia"/>
        </w:rPr>
        <w:t>80</w:t>
      </w:r>
      <w:r w:rsidRPr="00CC4086">
        <w:rPr>
          <w:rFonts w:hint="eastAsia"/>
        </w:rPr>
        <w:t>，数量充足，距离间隔分类的所有样本对数尽可能在</w:t>
      </w:r>
      <w:r w:rsidRPr="00CC4086">
        <w:rPr>
          <w:rFonts w:hint="eastAsia"/>
        </w:rPr>
        <w:t>10</w:t>
      </w:r>
      <w:r w:rsidRPr="00CC4086">
        <w:rPr>
          <w:rFonts w:hint="eastAsia"/>
        </w:rPr>
        <w:t>对以上；</w:t>
      </w:r>
    </w:p>
    <w:p w14:paraId="53DE35E4" w14:textId="77777777" w:rsidR="00147ED0" w:rsidRPr="00CC4086" w:rsidRDefault="00147ED0" w:rsidP="00197EF3">
      <w:r w:rsidRPr="00CC4086">
        <w:rPr>
          <w:rFonts w:hint="eastAsia"/>
        </w:rPr>
        <w:t>大多数参数在实际建模时均是可以调的，并且对结果的作用具有差异性。如</w:t>
      </w:r>
      <w:r w:rsidRPr="00CC4086">
        <w:t>:</w:t>
      </w:r>
      <w:r w:rsidRPr="00CC4086">
        <w:rPr>
          <w:rFonts w:hint="eastAsia"/>
        </w:rPr>
        <w:t>块金值</w:t>
      </w:r>
      <w:r w:rsidRPr="00CC4086">
        <w:t>:</w:t>
      </w:r>
      <w:proofErr w:type="gramStart"/>
      <w:r w:rsidRPr="00CC4086">
        <w:rPr>
          <w:rFonts w:hint="eastAsia"/>
        </w:rPr>
        <w:t>误差随块金值</w:t>
      </w:r>
      <w:proofErr w:type="gramEnd"/>
      <w:r w:rsidRPr="00CC4086">
        <w:rPr>
          <w:rFonts w:hint="eastAsia"/>
        </w:rPr>
        <w:t>的增大而增大</w:t>
      </w:r>
      <w:r w:rsidRPr="00CC4086">
        <w:t>;</w:t>
      </w:r>
      <w:r w:rsidRPr="00CC4086">
        <w:rPr>
          <w:rFonts w:hint="eastAsia"/>
        </w:rPr>
        <w:t>基台值</w:t>
      </w:r>
      <w:r w:rsidRPr="00CC4086">
        <w:t>:</w:t>
      </w:r>
      <w:r w:rsidRPr="00CC4086">
        <w:rPr>
          <w:rFonts w:hint="eastAsia"/>
        </w:rPr>
        <w:t>对结果影响不大</w:t>
      </w:r>
      <w:r w:rsidRPr="00CC4086">
        <w:t>;</w:t>
      </w:r>
      <w:proofErr w:type="gramStart"/>
      <w:r w:rsidRPr="00CC4086">
        <w:rPr>
          <w:rFonts w:hint="eastAsia"/>
        </w:rPr>
        <w:t>变程</w:t>
      </w:r>
      <w:proofErr w:type="gramEnd"/>
      <w:r w:rsidRPr="00CC4086">
        <w:t>:</w:t>
      </w:r>
      <w:r w:rsidRPr="00CC4086">
        <w:rPr>
          <w:rFonts w:hint="eastAsia"/>
        </w:rPr>
        <w:t>存在</w:t>
      </w:r>
      <w:proofErr w:type="gramStart"/>
      <w:r w:rsidRPr="00CC4086">
        <w:rPr>
          <w:rFonts w:hint="eastAsia"/>
        </w:rPr>
        <w:t>最佳变程值</w:t>
      </w:r>
      <w:proofErr w:type="gramEnd"/>
      <w:r w:rsidRPr="00CC4086">
        <w:t>;</w:t>
      </w:r>
      <w:r w:rsidRPr="00CC4086">
        <w:rPr>
          <w:rFonts w:hint="eastAsia"/>
        </w:rPr>
        <w:t>拟合函数</w:t>
      </w:r>
      <w:r w:rsidRPr="00CC4086">
        <w:t>:</w:t>
      </w:r>
      <w:r w:rsidRPr="00CC4086">
        <w:rPr>
          <w:rFonts w:hint="eastAsia"/>
        </w:rPr>
        <w:t>存在最佳拟合函数</w:t>
      </w:r>
      <w:r w:rsidRPr="00CC4086">
        <w:t>;</w:t>
      </w:r>
    </w:p>
    <w:p w14:paraId="0EC63CAE" w14:textId="77777777" w:rsidR="00147ED0" w:rsidRPr="00CC4086" w:rsidRDefault="00147ED0" w:rsidP="00197EF3">
      <w:r w:rsidRPr="00CC4086">
        <w:rPr>
          <w:rFonts w:hint="eastAsia"/>
        </w:rPr>
        <w:t>不同的插值方式，在充足的数据情况下，其影响比较相似。</w:t>
      </w:r>
    </w:p>
    <w:p w14:paraId="6612924F" w14:textId="77777777" w:rsidR="00147ED0" w:rsidRPr="006A276B" w:rsidRDefault="00147ED0" w:rsidP="00197EF3">
      <w:r w:rsidRPr="00CC4086">
        <w:lastRenderedPageBreak/>
        <w:t>克里</w:t>
      </w:r>
      <w:proofErr w:type="gramStart"/>
      <w:r w:rsidRPr="00CC4086">
        <w:t>金</w:t>
      </w:r>
      <w:r>
        <w:rPr>
          <w:rFonts w:hint="eastAsia"/>
        </w:rPr>
        <w:t>方法</w:t>
      </w:r>
      <w:proofErr w:type="gramEnd"/>
      <w:r>
        <w:rPr>
          <w:rFonts w:hint="eastAsia"/>
        </w:rPr>
        <w:t>的分类有很多种，</w:t>
      </w:r>
      <w:r w:rsidRPr="00CC4086">
        <w:rPr>
          <w:rFonts w:hint="eastAsia"/>
        </w:rPr>
        <w:t>每个方法都有各自适用的前提，如果数据呈对数正态分布，而不是正态分布，则相应地选择对数正态</w:t>
      </w:r>
      <w:r w:rsidRPr="00CC4086">
        <w:rPr>
          <w:rFonts w:hint="eastAsia"/>
        </w:rPr>
        <w:t>Krignig</w:t>
      </w:r>
      <w:r w:rsidRPr="00CC4086">
        <w:rPr>
          <w:rFonts w:hint="eastAsia"/>
        </w:rPr>
        <w:t>；如果不是简单分布，则适用析取</w:t>
      </w:r>
      <w:r w:rsidRPr="00CC4086">
        <w:rPr>
          <w:rFonts w:hint="eastAsia"/>
        </w:rPr>
        <w:t>Krignig</w:t>
      </w:r>
      <w:r w:rsidRPr="00CC4086">
        <w:rPr>
          <w:rFonts w:hint="eastAsia"/>
        </w:rPr>
        <w:t>；</w:t>
      </w:r>
      <w:proofErr w:type="gramStart"/>
      <w:r w:rsidRPr="00CC4086">
        <w:rPr>
          <w:rFonts w:hint="eastAsia"/>
        </w:rPr>
        <w:t>若数据</w:t>
      </w:r>
      <w:proofErr w:type="gramEnd"/>
      <w:r w:rsidRPr="00CC4086">
        <w:rPr>
          <w:rFonts w:hint="eastAsia"/>
        </w:rPr>
        <w:t>有主导趋势时，则适用泛</w:t>
      </w:r>
      <w:r w:rsidRPr="00CC4086">
        <w:rPr>
          <w:rFonts w:hint="eastAsia"/>
        </w:rPr>
        <w:t>Krignig</w:t>
      </w:r>
      <w:r w:rsidRPr="00CC4086">
        <w:rPr>
          <w:rFonts w:hint="eastAsia"/>
        </w:rPr>
        <w:t>；若只想知道属性值有没有超出阈值，那么指示</w:t>
      </w:r>
      <w:r w:rsidRPr="00CC4086">
        <w:rPr>
          <w:rFonts w:hint="eastAsia"/>
        </w:rPr>
        <w:t>Krignig</w:t>
      </w:r>
      <w:r w:rsidRPr="00CC4086">
        <w:rPr>
          <w:rFonts w:hint="eastAsia"/>
        </w:rPr>
        <w:t>可以适用；如果一个事物里有相关的两属性，而且其中一个属性较难得到时，可以适用协同</w:t>
      </w:r>
      <w:r w:rsidRPr="00CC4086">
        <w:rPr>
          <w:rFonts w:hint="eastAsia"/>
        </w:rPr>
        <w:t>Krignig</w:t>
      </w:r>
      <w:r w:rsidRPr="00CC4086">
        <w:rPr>
          <w:rFonts w:hint="eastAsia"/>
        </w:rPr>
        <w:t>法，通过易得到的属性完成对此属性的空间内插；如果属性值的期望值被假设成一个已知常数时，则简单</w:t>
      </w:r>
      <w:r w:rsidRPr="00CC4086">
        <w:rPr>
          <w:rFonts w:hint="eastAsia"/>
        </w:rPr>
        <w:t>Krignig</w:t>
      </w:r>
      <w:r w:rsidRPr="00CC4086">
        <w:rPr>
          <w:rFonts w:hint="eastAsia"/>
        </w:rPr>
        <w:t>法便可以被运用；在属性值的期望值假设是未知的时候，普通</w:t>
      </w:r>
      <w:r w:rsidRPr="00CC4086">
        <w:rPr>
          <w:rFonts w:hint="eastAsia"/>
        </w:rPr>
        <w:t>Krignig</w:t>
      </w:r>
      <w:r w:rsidRPr="00CC4086">
        <w:rPr>
          <w:rFonts w:hint="eastAsia"/>
        </w:rPr>
        <w:t>法可以被适用。</w:t>
      </w:r>
    </w:p>
    <w:p w14:paraId="7183DC41" w14:textId="5F8C8EE4" w:rsidR="00147ED0" w:rsidRDefault="00147ED0" w:rsidP="00197EF3">
      <w:pPr>
        <w:pStyle w:val="3"/>
      </w:pPr>
      <w:bookmarkStart w:id="115" w:name="_Toc509700930"/>
      <w:bookmarkStart w:id="116" w:name="_Toc509918948"/>
      <w:r>
        <w:t>3.3</w:t>
      </w:r>
      <w:r>
        <w:rPr>
          <w:rFonts w:hint="eastAsia"/>
        </w:rPr>
        <w:t>信号数据处理方法</w:t>
      </w:r>
      <w:bookmarkEnd w:id="115"/>
      <w:bookmarkEnd w:id="116"/>
    </w:p>
    <w:p w14:paraId="6AA5979B" w14:textId="77777777" w:rsidR="00147ED0" w:rsidRDefault="00147ED0" w:rsidP="00197EF3">
      <w:r w:rsidRPr="00D3786A">
        <w:rPr>
          <w:rFonts w:hint="eastAsia"/>
        </w:rPr>
        <w:t>地质统计学的基础是区域化变量理论，基本工具是半方差函数，以此对区域化变量的内在联系进行研究，并对其变量的空间依赖性和相关性进行分析和测定，同时对区域化变量的空间分布结构特征规律性进行研究，通过不同的克里金法，最终达到精确估值的目的。</w:t>
      </w:r>
    </w:p>
    <w:p w14:paraId="6DB60805" w14:textId="370F09BA" w:rsidR="00147ED0" w:rsidRDefault="00147ED0" w:rsidP="00197EF3">
      <w:pPr>
        <w:pStyle w:val="4"/>
      </w:pPr>
      <w:r>
        <w:t>3</w:t>
      </w:r>
      <w:r>
        <w:rPr>
          <w:rFonts w:hint="eastAsia"/>
        </w:rPr>
        <w:t>.3.1</w:t>
      </w:r>
      <w:r>
        <w:rPr>
          <w:rFonts w:hint="eastAsia"/>
        </w:rPr>
        <w:t>区域化变量理论</w:t>
      </w:r>
    </w:p>
    <w:p w14:paraId="7B5EAB89" w14:textId="77777777" w:rsidR="00147ED0" w:rsidRPr="00DA5E06" w:rsidRDefault="00147ED0" w:rsidP="00197EF3">
      <w:r w:rsidRPr="001816A7">
        <w:rPr>
          <w:rFonts w:hint="eastAsia"/>
        </w:rPr>
        <w:t>区域化变量即一个变量以一定的空间分布呈现，这是区域内的某种现象或特征的反映。区域化变量的值会随着区域内位置的不同而变化，没有规律性，而一般的随机变量的值遵循一定的概率分布，这也是两者之间的最大不同之处。在区域内确定位置的值是随机的，因此区域化变量也表现为随机变量，即区域化变量是与位置有关的随机变量。通过抽样的方法在某个区域内获得区域化变量的值，然后进行实际分析，此时区域化变量的表现形式为空间点函数</w:t>
      </w:r>
      <w:r>
        <w:rPr>
          <w:rFonts w:hint="eastAsia"/>
        </w:rPr>
        <w:t>:</w:t>
      </w:r>
    </w:p>
    <w:p w14:paraId="79E7B38E" w14:textId="26433C11" w:rsidR="00147ED0" w:rsidRPr="006B7E3B" w:rsidRDefault="003D1973" w:rsidP="00197EF3">
      <w:pPr>
        <w:pStyle w:val="12"/>
      </w:pPr>
      <w:r>
        <w:tab/>
      </w:r>
      <w:r w:rsidR="00147ED0" w:rsidRPr="006B7E3B">
        <w:t>Z(x) = Z(xu ,xv ,xw )</w:t>
      </w:r>
      <w:r w:rsidR="00147ED0" w:rsidRPr="006B7E3B">
        <w:rPr>
          <w:rFonts w:hint="eastAsia"/>
        </w:rPr>
        <w:t xml:space="preserve">              </w:t>
      </w:r>
      <w:r w:rsidR="00147ED0" w:rsidRPr="006B7E3B">
        <w:t xml:space="preserve">       </w:t>
      </w:r>
      <w:r>
        <w:tab/>
      </w:r>
      <w:r w:rsidR="00147ED0" w:rsidRPr="006B7E3B">
        <w:t xml:space="preserve">   </w:t>
      </w:r>
      <w:r w:rsidR="00147ED0" w:rsidRPr="006B7E3B">
        <w:rPr>
          <w:rFonts w:hint="eastAsia"/>
        </w:rPr>
        <w:t>（</w:t>
      </w:r>
      <w:r w:rsidR="00147ED0" w:rsidRPr="006B7E3B">
        <w:t>12</w:t>
      </w:r>
      <w:r w:rsidR="00147ED0" w:rsidRPr="006B7E3B">
        <w:rPr>
          <w:rFonts w:hint="eastAsia"/>
        </w:rPr>
        <w:t>）</w:t>
      </w:r>
    </w:p>
    <w:p w14:paraId="48E05A7A" w14:textId="77777777" w:rsidR="00147ED0" w:rsidRDefault="00147ED0" w:rsidP="00197EF3">
      <w:pPr>
        <w:pStyle w:val="12"/>
      </w:pPr>
      <w:r>
        <w:rPr>
          <w:rFonts w:hint="eastAsia"/>
        </w:rPr>
        <w:t>区域化变量</w:t>
      </w:r>
      <w:r w:rsidRPr="001816A7">
        <w:rPr>
          <w:rFonts w:hint="eastAsia"/>
        </w:rPr>
        <w:t>表现出空间局限性</w:t>
      </w:r>
      <w:r w:rsidRPr="001816A7">
        <w:rPr>
          <w:rFonts w:hint="eastAsia"/>
        </w:rPr>
        <w:t>(</w:t>
      </w:r>
      <w:r w:rsidRPr="001816A7">
        <w:rPr>
          <w:rFonts w:hint="eastAsia"/>
        </w:rPr>
        <w:t>即这种结构性只在一定的范围内有所表现</w:t>
      </w:r>
      <w:r w:rsidRPr="001816A7">
        <w:rPr>
          <w:rFonts w:hint="eastAsia"/>
        </w:rPr>
        <w:t>)</w:t>
      </w:r>
      <w:r w:rsidRPr="001816A7">
        <w:rPr>
          <w:rFonts w:hint="eastAsia"/>
        </w:rPr>
        <w:t>、程度不同的各向异性</w:t>
      </w:r>
      <w:r w:rsidRPr="001816A7">
        <w:rPr>
          <w:rFonts w:hint="eastAsia"/>
        </w:rPr>
        <w:t>(</w:t>
      </w:r>
      <w:r w:rsidRPr="001816A7">
        <w:rPr>
          <w:rFonts w:hint="eastAsia"/>
        </w:rPr>
        <w:t>即不同方向的自相关性不同</w:t>
      </w:r>
      <w:r w:rsidRPr="001816A7">
        <w:rPr>
          <w:rFonts w:hint="eastAsia"/>
        </w:rPr>
        <w:t>)</w:t>
      </w:r>
      <w:r w:rsidRPr="001816A7">
        <w:rPr>
          <w:rFonts w:hint="eastAsia"/>
        </w:rPr>
        <w:t>等特征和程度不同的连续性。</w:t>
      </w:r>
    </w:p>
    <w:p w14:paraId="61FBD8F4" w14:textId="0E6983FC" w:rsidR="00147ED0" w:rsidRDefault="00147ED0" w:rsidP="00197EF3">
      <w:pPr>
        <w:pStyle w:val="4"/>
      </w:pPr>
      <w:r>
        <w:t>3</w:t>
      </w:r>
      <w:r>
        <w:rPr>
          <w:rFonts w:hint="eastAsia"/>
        </w:rPr>
        <w:t xml:space="preserve">.3.2 </w:t>
      </w:r>
      <w:r>
        <w:rPr>
          <w:rFonts w:hint="eastAsia"/>
        </w:rPr>
        <w:t>半变异函数</w:t>
      </w:r>
    </w:p>
    <w:p w14:paraId="15BEF24B" w14:textId="48DC20B2" w:rsidR="00147ED0" w:rsidRDefault="00147ED0" w:rsidP="00197EF3">
      <w:r>
        <w:rPr>
          <w:rFonts w:hint="eastAsia"/>
        </w:rPr>
        <w:t>信号质量</w:t>
      </w:r>
      <w:r w:rsidRPr="009E3AC8">
        <w:rPr>
          <w:rFonts w:hint="eastAsia"/>
        </w:rPr>
        <w:t>分析的传统统计学方法是将</w:t>
      </w:r>
      <w:r>
        <w:rPr>
          <w:rFonts w:hint="eastAsia"/>
        </w:rPr>
        <w:t>信号质量的</w:t>
      </w:r>
      <w:r w:rsidRPr="009E3AC8">
        <w:rPr>
          <w:rFonts w:hint="eastAsia"/>
        </w:rPr>
        <w:t>信息按纯随机变量进行处理，在忽略观测样本空间位置差异的情况下，只对其全体观测值的离散程度和均值进行分析。而事实是，大多数的</w:t>
      </w:r>
      <w:r>
        <w:rPr>
          <w:rFonts w:hint="eastAsia"/>
        </w:rPr>
        <w:t>信号强度的</w:t>
      </w:r>
      <w:r w:rsidRPr="009E3AC8">
        <w:rPr>
          <w:rFonts w:hint="eastAsia"/>
        </w:rPr>
        <w:t>信息是一个时空连续变异体，它不仅有随机性的特征，同时又有一定的结构性（即在空间分布上有一定程度的连续性和相关性）。从这一点考虑，</w:t>
      </w:r>
      <w:r w:rsidRPr="009E3AC8">
        <w:rPr>
          <w:rFonts w:hint="eastAsia"/>
        </w:rPr>
        <w:lastRenderedPageBreak/>
        <w:t>可以结合地统计学中的半方差函数（一种研究区域化变量空间变异的方法）对</w:t>
      </w:r>
      <w:r>
        <w:rPr>
          <w:rFonts w:hint="eastAsia"/>
        </w:rPr>
        <w:t>信号质量</w:t>
      </w:r>
      <w:r w:rsidRPr="009E3AC8">
        <w:rPr>
          <w:rFonts w:hint="eastAsia"/>
        </w:rPr>
        <w:t>的空间变异性进行描述。在随机函数均值稳定，方差存在且有限的情况下，则</w:t>
      </w:r>
      <w:proofErr w:type="gramStart"/>
      <w:r w:rsidRPr="009E3AC8">
        <w:rPr>
          <w:rFonts w:hint="eastAsia"/>
        </w:rPr>
        <w:t>该值只与</w:t>
      </w:r>
      <w:proofErr w:type="gramEnd"/>
      <w:r w:rsidRPr="009E3AC8">
        <w:rPr>
          <w:rFonts w:hint="eastAsia"/>
        </w:rPr>
        <w:t>偏离间距</w:t>
      </w:r>
      <w:r w:rsidRPr="009E3AC8">
        <w:rPr>
          <w:rFonts w:hint="eastAsia"/>
        </w:rPr>
        <w:t>h</w:t>
      </w:r>
      <w:r w:rsidRPr="009E3AC8">
        <w:rPr>
          <w:rFonts w:hint="eastAsia"/>
        </w:rPr>
        <w:t>有关，可以将半方差函数γ</w:t>
      </w:r>
      <w:r w:rsidR="00D155FB">
        <w:rPr>
          <w:rFonts w:hint="eastAsia"/>
        </w:rPr>
        <w:t>(</w:t>
      </w:r>
      <w:r w:rsidRPr="009E3AC8">
        <w:rPr>
          <w:rFonts w:hint="eastAsia"/>
        </w:rPr>
        <w:t>h)</w:t>
      </w:r>
      <w:r w:rsidRPr="009E3AC8">
        <w:rPr>
          <w:rFonts w:hint="eastAsia"/>
        </w:rPr>
        <w:t>定义为随机函数</w:t>
      </w:r>
      <w:r w:rsidR="00D155FB">
        <w:rPr>
          <w:rFonts w:hint="eastAsia"/>
        </w:rPr>
        <w:t>Z(</w:t>
      </w:r>
      <w:r w:rsidRPr="009E3AC8">
        <w:rPr>
          <w:rFonts w:hint="eastAsia"/>
        </w:rPr>
        <w:t>x)</w:t>
      </w:r>
      <w:r w:rsidRPr="009E3AC8">
        <w:rPr>
          <w:rFonts w:hint="eastAsia"/>
        </w:rPr>
        <w:t>增量方差的一半，即</w:t>
      </w:r>
      <w:r>
        <w:rPr>
          <w:rFonts w:hint="eastAsia"/>
        </w:rPr>
        <w:t>:</w:t>
      </w:r>
    </w:p>
    <w:p w14:paraId="5961DF11" w14:textId="031E2894" w:rsidR="00147ED0" w:rsidRPr="003D1973" w:rsidRDefault="003D1973" w:rsidP="00197EF3">
      <w:pPr>
        <w:pStyle w:val="12"/>
      </w:pPr>
      <w:r>
        <w:rPr>
          <w:iCs/>
        </w:rPr>
        <w:tab/>
      </w:r>
      <m:oMath>
        <m:r>
          <w:rPr>
            <w:rFonts w:ascii="Cambria Math" w:hAnsi="Cambria Math"/>
          </w:rPr>
          <m:t>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Var</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e>
        </m:d>
        <m:r>
          <m:rPr>
            <m:sty m:val="p"/>
          </m:rPr>
          <w:rPr>
            <w:rFonts w:ascii="Cambria Math" w:hAnsi="Cambria Math"/>
          </w:rPr>
          <m:t xml:space="preserve">                                    </m:t>
        </m:r>
      </m:oMath>
      <w:r>
        <w:tab/>
      </w:r>
      <w:r w:rsidR="00147ED0" w:rsidRPr="003D1973">
        <w:t>(13)</w:t>
      </w:r>
    </w:p>
    <w:p w14:paraId="1AB77561" w14:textId="77777777" w:rsidR="00147ED0" w:rsidRDefault="00147ED0" w:rsidP="00197EF3">
      <w:pPr>
        <w:rPr>
          <w:rFonts w:ascii="Cambria Math" w:hAnsi="Cambria Math" w:hint="eastAsia"/>
          <w:i/>
        </w:rPr>
      </w:pPr>
      <w:r>
        <w:rPr>
          <w:rFonts w:hint="eastAsia"/>
        </w:rPr>
        <w:t>即：</w:t>
      </w:r>
    </w:p>
    <w:p w14:paraId="0B1EDACA" w14:textId="3479A8E3" w:rsidR="00147ED0" w:rsidRDefault="003D1973" w:rsidP="00197EF3">
      <w:pPr>
        <w:pStyle w:val="12"/>
      </w:pPr>
      <w:r>
        <w:rPr>
          <w:i/>
          <w:iCs/>
        </w:rPr>
        <w:tab/>
      </w:r>
      <m:oMath>
        <m:r>
          <w:rPr>
            <w:rFonts w:ascii="Cambria Math" w:hAnsi="Cambria Math"/>
          </w:rPr>
          <m:t>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E</m:t>
            </m:r>
            <m:r>
              <m:rPr>
                <m:sty m:val="p"/>
              </m:rP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h</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E</m:t>
            </m:r>
            <m:r>
              <m:rPr>
                <m:sty m:val="p"/>
              </m:rP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Z</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h</m:t>
                </m:r>
              </m:e>
            </m:d>
            <m:r>
              <m:rPr>
                <m:sty m:val="p"/>
              </m:rPr>
              <w:rPr>
                <w:rFonts w:ascii="Cambria Math" w:hAnsi="Cambria Math"/>
              </w:rPr>
              <m:t>]}</m:t>
            </m:r>
          </m:e>
          <m:sup>
            <m:r>
              <m:rPr>
                <m:sty m:val="p"/>
              </m:rPr>
              <w:rPr>
                <w:rFonts w:ascii="Cambria Math" w:hAnsi="Cambria Math"/>
              </w:rPr>
              <m:t>2</m:t>
            </m:r>
          </m:sup>
        </m:sSup>
      </m:oMath>
      <w:r w:rsidR="00147ED0" w:rsidRPr="008F51FA">
        <w:t xml:space="preserve"> </w:t>
      </w:r>
      <w:r w:rsidR="00147ED0">
        <w:t xml:space="preserve"> </w:t>
      </w:r>
      <w:r>
        <w:tab/>
      </w:r>
      <w:r w:rsidR="00147ED0">
        <w:t>(14)</w:t>
      </w:r>
    </w:p>
    <w:p w14:paraId="39BC34F9" w14:textId="77777777" w:rsidR="00147ED0" w:rsidRDefault="00147ED0" w:rsidP="00197EF3">
      <w:r>
        <w:rPr>
          <w:rFonts w:hint="eastAsia"/>
        </w:rPr>
        <w:t>式中：</w:t>
      </w:r>
      <w:r>
        <w:t>h</w:t>
      </w:r>
      <w:r>
        <w:rPr>
          <w:rFonts w:hint="eastAsia"/>
        </w:rPr>
        <w:t>为样本间距，</w:t>
      </w:r>
      <m:oMath>
        <m:r>
          <w:rPr>
            <w:rFonts w:ascii="Cambria Math" w:hAnsi="Cambria Math"/>
          </w:rPr>
          <m:t>r</m:t>
        </m:r>
        <m:d>
          <m:dPr>
            <m:ctrlPr>
              <w:rPr>
                <w:rFonts w:ascii="Cambria Math" w:hAnsi="Cambria Math"/>
                <w:i/>
              </w:rPr>
            </m:ctrlPr>
          </m:dPr>
          <m:e>
            <m:r>
              <w:rPr>
                <w:rFonts w:ascii="Cambria Math" w:hAnsi="Cambria Math"/>
              </w:rPr>
              <m:t>x,h</m:t>
            </m:r>
          </m:e>
        </m:d>
      </m:oMath>
      <w:r>
        <w:rPr>
          <w:rFonts w:hint="eastAsia"/>
        </w:rPr>
        <w:t>为异变函数</w:t>
      </w:r>
    </w:p>
    <w:p w14:paraId="04491A24" w14:textId="3FDF1E69" w:rsidR="00147ED0" w:rsidRDefault="00147ED0" w:rsidP="00197EF3">
      <w:r w:rsidRPr="00A7564D">
        <w:rPr>
          <w:rFonts w:hint="eastAsia"/>
        </w:rPr>
        <w:t>半变异函数和协方差函数把统计相关系数的大小作为一个距离的函数，是地理学相近相似定理定量</w:t>
      </w:r>
      <w:r>
        <w:rPr>
          <w:rFonts w:hint="eastAsia"/>
        </w:rPr>
        <w:t>量化。下图给出一个半变异函数图与其相应的协方差函数图的典型例子</w:t>
      </w:r>
      <w:r w:rsidRPr="003F1108">
        <w:rPr>
          <w:rFonts w:hint="eastAsia"/>
        </w:rPr>
        <w:t>。</w:t>
      </w:r>
    </w:p>
    <w:p w14:paraId="037C76DA" w14:textId="77777777" w:rsidR="00147ED0" w:rsidRDefault="00147ED0" w:rsidP="00197EF3">
      <w:r>
        <w:rPr>
          <w:rFonts w:hint="eastAsia"/>
          <w:noProof/>
        </w:rPr>
        <w:drawing>
          <wp:inline distT="0" distB="0" distL="0" distR="0" wp14:anchorId="246DAA08" wp14:editId="1E20C3F5">
            <wp:extent cx="2275270" cy="1800000"/>
            <wp:effectExtent l="0" t="0" r="1079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5270" cy="1800000"/>
                    </a:xfrm>
                    <a:prstGeom prst="rect">
                      <a:avLst/>
                    </a:prstGeom>
                  </pic:spPr>
                </pic:pic>
              </a:graphicData>
            </a:graphic>
          </wp:inline>
        </w:drawing>
      </w:r>
      <w:r>
        <w:rPr>
          <w:rFonts w:hint="eastAsia"/>
          <w:noProof/>
        </w:rPr>
        <w:drawing>
          <wp:inline distT="0" distB="0" distL="0" distR="0" wp14:anchorId="6A0A59AE" wp14:editId="2A1F5396">
            <wp:extent cx="2455379" cy="1800000"/>
            <wp:effectExtent l="0" t="0" r="889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5379" cy="1800000"/>
                    </a:xfrm>
                    <a:prstGeom prst="rect">
                      <a:avLst/>
                    </a:prstGeom>
                  </pic:spPr>
                </pic:pic>
              </a:graphicData>
            </a:graphic>
          </wp:inline>
        </w:drawing>
      </w:r>
    </w:p>
    <w:p w14:paraId="58E83D45" w14:textId="2576B355" w:rsidR="00147ED0" w:rsidRPr="00705363" w:rsidRDefault="00147ED0" w:rsidP="00705363">
      <w:pPr>
        <w:pStyle w:val="af0"/>
        <w:ind w:firstLineChars="900" w:firstLine="1890"/>
        <w:jc w:val="both"/>
      </w:pPr>
      <w:r w:rsidRPr="00705363">
        <w:rPr>
          <w:rFonts w:hint="eastAsia"/>
        </w:rPr>
        <w:t>图</w:t>
      </w:r>
      <w:r w:rsidRPr="00705363">
        <w:rPr>
          <w:rFonts w:hint="eastAsia"/>
        </w:rPr>
        <w:t>4-</w:t>
      </w:r>
      <w:r w:rsidRPr="00705363">
        <w:t>1</w:t>
      </w:r>
      <w:r w:rsidRPr="00705363">
        <w:t>半</w:t>
      </w:r>
      <w:proofErr w:type="gramStart"/>
      <w:r w:rsidRPr="00705363">
        <w:t>方差图</w:t>
      </w:r>
      <w:proofErr w:type="gramEnd"/>
      <w:r w:rsidRPr="00705363">
        <w:rPr>
          <w:rFonts w:hint="eastAsia"/>
        </w:rPr>
        <w:t xml:space="preserve">                  </w:t>
      </w:r>
      <w:r w:rsidRPr="00705363">
        <w:rPr>
          <w:rFonts w:hint="eastAsia"/>
        </w:rPr>
        <w:t>图</w:t>
      </w:r>
      <w:r w:rsidRPr="00705363">
        <w:rPr>
          <w:rFonts w:hint="eastAsia"/>
        </w:rPr>
        <w:t>4-</w:t>
      </w:r>
      <w:r w:rsidRPr="00705363">
        <w:t xml:space="preserve">2 </w:t>
      </w:r>
      <w:r w:rsidRPr="00705363">
        <w:t>协方差图</w:t>
      </w:r>
    </w:p>
    <w:p w14:paraId="6083631F" w14:textId="77777777" w:rsidR="00147ED0" w:rsidRPr="003006E0" w:rsidRDefault="00147ED0" w:rsidP="00197EF3">
      <w:r w:rsidRPr="00EE4C3C">
        <w:rPr>
          <w:rFonts w:hint="eastAsia"/>
        </w:rPr>
        <w:t>从协方差函数曲线和半变异函数曲线图可以反映两个相邻采样点的空间关系。基于它们对异常采样点良好的探测作用，将两者中的任一</w:t>
      </w:r>
      <w:proofErr w:type="gramStart"/>
      <w:r w:rsidRPr="00EE4C3C">
        <w:rPr>
          <w:rFonts w:hint="eastAsia"/>
        </w:rPr>
        <w:t>个</w:t>
      </w:r>
      <w:proofErr w:type="gramEnd"/>
      <w:r w:rsidRPr="00EE4C3C">
        <w:rPr>
          <w:rFonts w:hint="eastAsia"/>
        </w:rPr>
        <w:t>应用在</w:t>
      </w:r>
      <w:r w:rsidRPr="00EE4C3C">
        <w:rPr>
          <w:rFonts w:hint="eastAsia"/>
        </w:rPr>
        <w:t>ArcGIS</w:t>
      </w:r>
      <w:r w:rsidRPr="00EE4C3C">
        <w:rPr>
          <w:rFonts w:hint="eastAsia"/>
        </w:rPr>
        <w:t>地统计分析模块中，通常选择半变异函数。在分析半变异曲线图时，需要注意两个重要的特征点</w:t>
      </w:r>
      <w:r w:rsidRPr="00EE4C3C">
        <w:rPr>
          <w:rFonts w:hint="eastAsia"/>
        </w:rPr>
        <w:t>:</w:t>
      </w:r>
      <w:r w:rsidRPr="00EE4C3C">
        <w:rPr>
          <w:rFonts w:hint="eastAsia"/>
        </w:rPr>
        <w:t>半变异函数趋于平稳时的拐点以及间隔为</w:t>
      </w:r>
      <w:r w:rsidRPr="00EE4C3C">
        <w:rPr>
          <w:rFonts w:hint="eastAsia"/>
        </w:rPr>
        <w:t>0</w:t>
      </w:r>
      <w:r w:rsidRPr="00EE4C3C">
        <w:rPr>
          <w:rFonts w:hint="eastAsia"/>
        </w:rPr>
        <w:t>时的点，在这两个特征点的基础上产生的四个参数分别是</w:t>
      </w:r>
      <w:r w:rsidRPr="00EE4C3C">
        <w:rPr>
          <w:rFonts w:hint="eastAsia"/>
        </w:rPr>
        <w:t>:</w:t>
      </w:r>
      <w:r w:rsidRPr="00EE4C3C">
        <w:rPr>
          <w:rFonts w:hint="eastAsia"/>
        </w:rPr>
        <w:t>偏基台值</w:t>
      </w:r>
      <w:r w:rsidRPr="00EE4C3C">
        <w:rPr>
          <w:rFonts w:hint="eastAsia"/>
        </w:rPr>
        <w:t>(Partial Sill)</w:t>
      </w:r>
      <w:r w:rsidRPr="00EE4C3C">
        <w:rPr>
          <w:rFonts w:hint="eastAsia"/>
        </w:rPr>
        <w:t>、基台值</w:t>
      </w:r>
      <w:r w:rsidRPr="00EE4C3C">
        <w:rPr>
          <w:rFonts w:hint="eastAsia"/>
        </w:rPr>
        <w:t>(Sill)</w:t>
      </w:r>
      <w:r w:rsidRPr="00EE4C3C">
        <w:rPr>
          <w:rFonts w:hint="eastAsia"/>
        </w:rPr>
        <w:t>、块金值</w:t>
      </w:r>
      <w:r w:rsidRPr="00EE4C3C">
        <w:rPr>
          <w:rFonts w:hint="eastAsia"/>
        </w:rPr>
        <w:t>(Nugget)</w:t>
      </w:r>
      <w:r w:rsidRPr="00EE4C3C">
        <w:rPr>
          <w:rFonts w:hint="eastAsia"/>
        </w:rPr>
        <w:t>、</w:t>
      </w:r>
      <w:proofErr w:type="gramStart"/>
      <w:r w:rsidRPr="00EE4C3C">
        <w:rPr>
          <w:rFonts w:hint="eastAsia"/>
        </w:rPr>
        <w:t>变程</w:t>
      </w:r>
      <w:proofErr w:type="gramEnd"/>
      <w:r w:rsidRPr="00EE4C3C">
        <w:rPr>
          <w:rFonts w:hint="eastAsia"/>
        </w:rPr>
        <w:t>(Range)</w:t>
      </w:r>
      <w:r w:rsidRPr="00EE4C3C">
        <w:rPr>
          <w:rFonts w:hint="eastAsia"/>
        </w:rPr>
        <w:t>，它们的含义如下</w:t>
      </w:r>
      <w:r w:rsidRPr="00EE4C3C">
        <w:rPr>
          <w:rFonts w:hint="eastAsia"/>
        </w:rPr>
        <w:t>:</w:t>
      </w:r>
    </w:p>
    <w:p w14:paraId="2B7E7B0C" w14:textId="4F3E44EB" w:rsidR="00147ED0" w:rsidRDefault="00147ED0" w:rsidP="00197EF3">
      <w:r w:rsidRPr="003006E0">
        <w:rPr>
          <w:rFonts w:hint="eastAsia"/>
        </w:rPr>
        <w:t>块金值</w:t>
      </w:r>
      <w:r w:rsidR="00304931">
        <w:rPr>
          <w:rFonts w:hint="eastAsia"/>
        </w:rPr>
        <w:t>(Nugget)</w:t>
      </w:r>
      <w:r w:rsidR="00304931">
        <w:rPr>
          <w:rFonts w:hint="eastAsia"/>
        </w:rPr>
        <w:t>：</w:t>
      </w:r>
      <w:r w:rsidRPr="000C6908">
        <w:rPr>
          <w:rFonts w:hint="eastAsia"/>
        </w:rPr>
        <w:t>从理论角度出发，如果两个采样点的距离为</w:t>
      </w:r>
      <w:r w:rsidRPr="000C6908">
        <w:rPr>
          <w:rFonts w:hint="eastAsia"/>
        </w:rPr>
        <w:t>0</w:t>
      </w:r>
      <w:r w:rsidRPr="000C6908">
        <w:rPr>
          <w:rFonts w:hint="eastAsia"/>
        </w:rPr>
        <w:t>，则半变异函数的值也应该为</w:t>
      </w:r>
      <w:r w:rsidRPr="000C6908">
        <w:rPr>
          <w:rFonts w:hint="eastAsia"/>
        </w:rPr>
        <w:t>0</w:t>
      </w:r>
      <w:r w:rsidRPr="000C6908">
        <w:rPr>
          <w:rFonts w:hint="eastAsia"/>
        </w:rPr>
        <w:t>，但是由于受空间变异和测量误差的影响，在两个采样点过于靠近时，其半变异函数值不等于</w:t>
      </w:r>
      <w:r w:rsidRPr="000C6908">
        <w:rPr>
          <w:rFonts w:hint="eastAsia"/>
        </w:rPr>
        <w:t>0</w:t>
      </w:r>
      <w:r w:rsidRPr="000C6908">
        <w:rPr>
          <w:rFonts w:hint="eastAsia"/>
        </w:rPr>
        <w:t>，从而存在块金值。自然现象在一定空间范围内的变化引起了空间变异，而仪器的内在误差</w:t>
      </w:r>
      <w:r>
        <w:rPr>
          <w:rFonts w:hint="eastAsia"/>
        </w:rPr>
        <w:t>引起了测量误差，块金值则是由两者之间的任意一个或共同作用产生的</w:t>
      </w:r>
      <w:r w:rsidRPr="003006E0">
        <w:rPr>
          <w:rFonts w:hint="eastAsia"/>
        </w:rPr>
        <w:t>。</w:t>
      </w:r>
    </w:p>
    <w:p w14:paraId="2E434C95" w14:textId="6D9E8280" w:rsidR="00147ED0" w:rsidRPr="003006E0" w:rsidRDefault="00147ED0" w:rsidP="00197EF3">
      <w:r w:rsidRPr="003006E0">
        <w:rPr>
          <w:rFonts w:hint="eastAsia"/>
        </w:rPr>
        <w:t>基台值</w:t>
      </w:r>
      <w:r w:rsidRPr="003006E0">
        <w:rPr>
          <w:rFonts w:hint="eastAsia"/>
        </w:rPr>
        <w:t>(Sill):</w:t>
      </w:r>
      <w:r w:rsidRPr="001C1B89">
        <w:rPr>
          <w:rFonts w:hint="eastAsia"/>
        </w:rPr>
        <w:t>基台值</w:t>
      </w:r>
      <w:r w:rsidRPr="001C1B89">
        <w:rPr>
          <w:rFonts w:hint="eastAsia"/>
        </w:rPr>
        <w:t>(Sill):</w:t>
      </w:r>
      <w:r w:rsidRPr="001C1B89">
        <w:rPr>
          <w:rFonts w:hint="eastAsia"/>
        </w:rPr>
        <w:t>随着两个采样点间距</w:t>
      </w:r>
      <w:r w:rsidRPr="001C1B89">
        <w:rPr>
          <w:rFonts w:hint="eastAsia"/>
        </w:rPr>
        <w:t>h</w:t>
      </w:r>
      <w:r w:rsidRPr="001C1B89">
        <w:rPr>
          <w:rFonts w:hint="eastAsia"/>
        </w:rPr>
        <w:t>的增大，其半变异函数</w:t>
      </w:r>
      <w:r w:rsidRPr="001C1B89">
        <w:rPr>
          <w:rFonts w:hint="eastAsia"/>
        </w:rPr>
        <w:t>r(h)</w:t>
      </w:r>
      <w:r w:rsidRPr="001C1B89">
        <w:rPr>
          <w:rFonts w:hint="eastAsia"/>
        </w:rPr>
        <w:t>将从块金值逐渐趋于一个相对稳定的常数，称这个</w:t>
      </w:r>
      <w:proofErr w:type="gramStart"/>
      <w:r w:rsidRPr="001C1B89">
        <w:rPr>
          <w:rFonts w:hint="eastAsia"/>
        </w:rPr>
        <w:t>常数位</w:t>
      </w:r>
      <w:proofErr w:type="gramEnd"/>
      <w:r w:rsidRPr="001C1B89">
        <w:rPr>
          <w:rFonts w:hint="eastAsia"/>
        </w:rPr>
        <w:t>基台值。</w:t>
      </w:r>
      <w:proofErr w:type="gramStart"/>
      <w:r w:rsidRPr="001C1B89">
        <w:rPr>
          <w:rFonts w:hint="eastAsia"/>
        </w:rPr>
        <w:t>当半变异</w:t>
      </w:r>
      <w:proofErr w:type="gramEnd"/>
      <w:r w:rsidRPr="001C1B89">
        <w:rPr>
          <w:rFonts w:hint="eastAsia"/>
        </w:rPr>
        <w:t>函数值大于基台值</w:t>
      </w:r>
      <w:r>
        <w:rPr>
          <w:rFonts w:hint="eastAsia"/>
        </w:rPr>
        <w:t>，即采样点间距变化已经不对函数值产生影响时，则空间相关性不存在</w:t>
      </w:r>
      <w:r w:rsidRPr="003006E0">
        <w:rPr>
          <w:rFonts w:hint="eastAsia"/>
        </w:rPr>
        <w:t>。</w:t>
      </w:r>
    </w:p>
    <w:p w14:paraId="66DDC612" w14:textId="77777777" w:rsidR="00147ED0" w:rsidRPr="003006E0" w:rsidRDefault="00147ED0" w:rsidP="00197EF3">
      <w:r w:rsidRPr="003006E0">
        <w:rPr>
          <w:rFonts w:hint="eastAsia"/>
        </w:rPr>
        <w:t>偏基台值</w:t>
      </w:r>
      <w:r w:rsidRPr="003006E0">
        <w:rPr>
          <w:rFonts w:hint="eastAsia"/>
        </w:rPr>
        <w:t>(Partial Sill):</w:t>
      </w:r>
      <w:r w:rsidRPr="003006E0">
        <w:rPr>
          <w:rFonts w:hint="eastAsia"/>
        </w:rPr>
        <w:t>基台值与块金值的差值。</w:t>
      </w:r>
    </w:p>
    <w:p w14:paraId="6504877D" w14:textId="6AC8A91B" w:rsidR="00147ED0" w:rsidRDefault="00147ED0" w:rsidP="00197EF3">
      <w:proofErr w:type="gramStart"/>
      <w:r w:rsidRPr="003006E0">
        <w:rPr>
          <w:rFonts w:hint="eastAsia"/>
        </w:rPr>
        <w:lastRenderedPageBreak/>
        <w:t>变程</w:t>
      </w:r>
      <w:proofErr w:type="gramEnd"/>
      <w:r w:rsidRPr="003006E0">
        <w:rPr>
          <w:rFonts w:hint="eastAsia"/>
        </w:rPr>
        <w:t>(Range):</w:t>
      </w:r>
      <w:proofErr w:type="gramStart"/>
      <w:r w:rsidRPr="001C1B89">
        <w:rPr>
          <w:rFonts w:hint="eastAsia"/>
        </w:rPr>
        <w:t>当半变异</w:t>
      </w:r>
      <w:proofErr w:type="gramEnd"/>
      <w:r w:rsidRPr="001C1B89">
        <w:rPr>
          <w:rFonts w:hint="eastAsia"/>
        </w:rPr>
        <w:t>函数的值从块金值达到基台值时，称采样点的间隔距离为变程。</w:t>
      </w:r>
      <w:proofErr w:type="gramStart"/>
      <w:r w:rsidRPr="001C1B89">
        <w:rPr>
          <w:rFonts w:hint="eastAsia"/>
        </w:rPr>
        <w:t>变程的</w:t>
      </w:r>
      <w:proofErr w:type="gramEnd"/>
      <w:r w:rsidRPr="001C1B89">
        <w:rPr>
          <w:rFonts w:hint="eastAsia"/>
        </w:rPr>
        <w:t>大小受观测尺度的限定，它反映的是在一定观测尺度下，空间相关性的作用范围。在有效的</w:t>
      </w:r>
      <w:proofErr w:type="gramStart"/>
      <w:r w:rsidRPr="001C1B89">
        <w:rPr>
          <w:rFonts w:hint="eastAsia"/>
        </w:rPr>
        <w:t>变程范围</w:t>
      </w:r>
      <w:proofErr w:type="gramEnd"/>
      <w:r w:rsidRPr="001C1B89">
        <w:rPr>
          <w:rFonts w:hint="eastAsia"/>
        </w:rPr>
        <w:t>内，随着两个样点间距的缩小，其空间相关性逐渐增大。在</w:t>
      </w:r>
      <w:r w:rsidR="00304931">
        <w:t>h&gt;r</w:t>
      </w:r>
      <w:r w:rsidRPr="001C1B89">
        <w:rPr>
          <w:rFonts w:hint="eastAsia"/>
        </w:rPr>
        <w:t>的情况下，区域化变量</w:t>
      </w:r>
      <w:r w:rsidR="00D155FB">
        <w:rPr>
          <w:rFonts w:hint="eastAsia"/>
        </w:rPr>
        <w:t>Z(</w:t>
      </w:r>
      <w:r w:rsidRPr="001C1B89">
        <w:rPr>
          <w:rFonts w:hint="eastAsia"/>
        </w:rPr>
        <w:t>x)</w:t>
      </w:r>
      <w:r w:rsidRPr="001C1B89">
        <w:rPr>
          <w:rFonts w:hint="eastAsia"/>
        </w:rPr>
        <w:t>的空间相关性不存在，即当某点与已知点的距离</w:t>
      </w:r>
      <w:proofErr w:type="gramStart"/>
      <w:r w:rsidRPr="001C1B89">
        <w:rPr>
          <w:rFonts w:hint="eastAsia"/>
        </w:rPr>
        <w:t>大于变程时</w:t>
      </w:r>
      <w:proofErr w:type="gramEnd"/>
      <w:r w:rsidRPr="001C1B89">
        <w:rPr>
          <w:rFonts w:hint="eastAsia"/>
        </w:rPr>
        <w:t>，该点数据不适用于外推或内插。</w:t>
      </w:r>
      <w:r w:rsidRPr="00F962F5">
        <w:rPr>
          <w:rFonts w:hint="eastAsia"/>
        </w:rPr>
        <w:t>。</w:t>
      </w:r>
    </w:p>
    <w:p w14:paraId="79CEB646" w14:textId="6B8DFBA9" w:rsidR="00147ED0" w:rsidRPr="00F962F5" w:rsidRDefault="00147ED0" w:rsidP="00197EF3">
      <w:r w:rsidRPr="00D75E75">
        <w:rPr>
          <w:rFonts w:hint="eastAsia"/>
        </w:rPr>
        <w:t>如果限定的样本点间隔过小，则可能导致曲线图上所有</w:t>
      </w:r>
      <w:r w:rsidR="00D155FB">
        <w:rPr>
          <w:rFonts w:hint="eastAsia"/>
        </w:rPr>
        <w:t>r(</w:t>
      </w:r>
      <w:r w:rsidRPr="00D75E75">
        <w:rPr>
          <w:rFonts w:hint="eastAsia"/>
        </w:rPr>
        <w:t>h)</w:t>
      </w:r>
      <w:r w:rsidRPr="00D75E75">
        <w:rPr>
          <w:rFonts w:hint="eastAsia"/>
        </w:rPr>
        <w:t>≈</w:t>
      </w:r>
      <w:r w:rsidRPr="00D75E75">
        <w:rPr>
          <w:rFonts w:hint="eastAsia"/>
        </w:rPr>
        <w:t>Nugget</w:t>
      </w:r>
      <w:r w:rsidRPr="00D75E75">
        <w:rPr>
          <w:rFonts w:hint="eastAsia"/>
        </w:rPr>
        <w:t>，即曲线最后成为一条几乎平行于横坐标的直线，称之为半变异函数</w:t>
      </w:r>
      <w:proofErr w:type="gramStart"/>
      <w:r w:rsidRPr="00D75E75">
        <w:rPr>
          <w:rFonts w:hint="eastAsia"/>
        </w:rPr>
        <w:t>的纯块金</w:t>
      </w:r>
      <w:proofErr w:type="gramEnd"/>
      <w:r w:rsidRPr="00D75E75">
        <w:rPr>
          <w:rFonts w:hint="eastAsia"/>
        </w:rPr>
        <w:t>效应。产生这种效应的原因是限定的样本间隔内，各个样点是随机的，即点与点之间的变化将很大，而不具备空间相关性，这时可以将区域内样点的最佳估计值取作平均</w:t>
      </w:r>
      <w:r>
        <w:rPr>
          <w:rFonts w:hint="eastAsia"/>
        </w:rPr>
        <w:t>值。另外可以通过增大样本间隔达到反映出样本间的空间相关性的目的</w:t>
      </w:r>
      <w:r w:rsidRPr="00F962F5">
        <w:rPr>
          <w:rFonts w:hint="eastAsia"/>
        </w:rPr>
        <w:t>。</w:t>
      </w:r>
    </w:p>
    <w:p w14:paraId="0A33A2E7" w14:textId="77777777" w:rsidR="00147ED0" w:rsidRDefault="00147ED0" w:rsidP="00197EF3">
      <w:r w:rsidRPr="00EE3299">
        <w:rPr>
          <w:rFonts w:hint="eastAsia"/>
        </w:rPr>
        <w:t>另外可以通过</w:t>
      </w:r>
      <w:r w:rsidRPr="00EE3299">
        <w:rPr>
          <w:rFonts w:hint="eastAsia"/>
        </w:rPr>
        <w:t>Partial_Sill/Sill</w:t>
      </w:r>
      <w:r w:rsidRPr="00EE3299">
        <w:rPr>
          <w:rFonts w:hint="eastAsia"/>
        </w:rPr>
        <w:t>来反映空间相关性的强弱，</w:t>
      </w:r>
      <w:r w:rsidRPr="00EE3299">
        <w:rPr>
          <w:rFonts w:hint="eastAsia"/>
        </w:rPr>
        <w:t>Partial_Sill/Sill</w:t>
      </w:r>
      <w:r w:rsidRPr="00EE3299">
        <w:rPr>
          <w:rFonts w:hint="eastAsia"/>
        </w:rPr>
        <w:t>与空间相关性成正比关系。对应地，</w:t>
      </w:r>
      <w:r w:rsidRPr="00EE3299">
        <w:rPr>
          <w:rFonts w:hint="eastAsia"/>
        </w:rPr>
        <w:t>Nugget/Sill</w:t>
      </w:r>
      <w:r w:rsidRPr="00EE3299">
        <w:rPr>
          <w:rFonts w:hint="eastAsia"/>
        </w:rPr>
        <w:t>表示样本间的变异特征，称之为基底效应，</w:t>
      </w:r>
      <w:r w:rsidRPr="00EE3299">
        <w:rPr>
          <w:rFonts w:hint="eastAsia"/>
        </w:rPr>
        <w:t>Nugget/Sill</w:t>
      </w:r>
      <w:r>
        <w:rPr>
          <w:rFonts w:hint="eastAsia"/>
        </w:rPr>
        <w:t>值越大，则引起样本间变异的随机因素就更多</w:t>
      </w:r>
      <w:r w:rsidRPr="00F962F5">
        <w:rPr>
          <w:rFonts w:hint="eastAsia"/>
        </w:rPr>
        <w:t>。</w:t>
      </w:r>
    </w:p>
    <w:p w14:paraId="79FD3AFA" w14:textId="77777777" w:rsidR="00147ED0" w:rsidRDefault="00147ED0" w:rsidP="00197EF3">
      <w:r w:rsidRPr="00656FF6">
        <w:rPr>
          <w:rFonts w:hint="eastAsia"/>
        </w:rPr>
        <w:t>协方差与距离成反比关系，半变异值与距离成正比关系。协方差函数和半变异函数都能够表现事物空间相关系数，如果两个事物相距较近，则它们是相似的，半变异值较小而协方差值较大</w:t>
      </w:r>
      <w:r w:rsidRPr="00656FF6">
        <w:rPr>
          <w:rFonts w:hint="eastAsia"/>
        </w:rPr>
        <w:t>;</w:t>
      </w:r>
      <w:r w:rsidRPr="00656FF6">
        <w:rPr>
          <w:rFonts w:hint="eastAsia"/>
        </w:rPr>
        <w:t>反之，半变异值较大，协方差值较小。其次，半变异函数和协方差函数随着距离的加大基本呈反向变化特征，</w:t>
      </w:r>
    </w:p>
    <w:p w14:paraId="02CC7878" w14:textId="3EB62055" w:rsidR="00147ED0" w:rsidRDefault="00147ED0" w:rsidP="00197EF3">
      <w:r w:rsidRPr="003A6D39">
        <w:rPr>
          <w:rFonts w:hint="eastAsia"/>
        </w:rPr>
        <w:t>对</w:t>
      </w:r>
      <w:r>
        <w:rPr>
          <w:rFonts w:hint="eastAsia"/>
        </w:rPr>
        <w:t>信号质量</w:t>
      </w:r>
      <w:r w:rsidRPr="003A6D39">
        <w:rPr>
          <w:rFonts w:hint="eastAsia"/>
        </w:rPr>
        <w:t>区域性变化进行定量描述的第一步是半方差，它的完成能够为空间插值、优化采样方案打下良好的基础。半方差函数的一般表现形式为变异曲线，即半方差函数</w:t>
      </w:r>
      <w:r w:rsidRPr="003A6D39">
        <w:rPr>
          <w:rFonts w:hint="eastAsia"/>
        </w:rPr>
        <w:t>r(h)</w:t>
      </w:r>
      <w:r w:rsidRPr="003A6D39">
        <w:rPr>
          <w:rFonts w:hint="eastAsia"/>
        </w:rPr>
        <w:t>值对应距离</w:t>
      </w:r>
      <w:r w:rsidRPr="003A6D39">
        <w:rPr>
          <w:rFonts w:hint="eastAsia"/>
        </w:rPr>
        <w:t>h</w:t>
      </w:r>
      <w:r w:rsidRPr="003A6D39">
        <w:rPr>
          <w:rFonts w:hint="eastAsia"/>
        </w:rPr>
        <w:t>的函数图。球面模型半方差函数一个典型示意图如图</w:t>
      </w:r>
      <w:r w:rsidRPr="003A6D39">
        <w:rPr>
          <w:rFonts w:hint="eastAsia"/>
        </w:rPr>
        <w:t>4-3</w:t>
      </w:r>
      <w:r w:rsidRPr="003A6D39">
        <w:rPr>
          <w:rFonts w:hint="eastAsia"/>
        </w:rPr>
        <w:t>所示，基底方差表示由随机变量带来的空间变异，它所代表的是观测变量的测量误差。曲线从γ</w:t>
      </w:r>
      <w:r w:rsidRPr="003A6D39">
        <w:rPr>
          <w:rFonts w:hint="eastAsia"/>
        </w:rPr>
        <w:t>(h)</w:t>
      </w:r>
      <w:r w:rsidRPr="003A6D39">
        <w:rPr>
          <w:rFonts w:hint="eastAsia"/>
        </w:rPr>
        <w:t>的低值升到基台值为止的延迟范围称为“变程</w:t>
      </w:r>
      <w:r w:rsidRPr="003A6D39">
        <w:rPr>
          <w:rFonts w:hint="eastAsia"/>
        </w:rPr>
        <w:t>(Range)</w:t>
      </w:r>
      <w:r w:rsidRPr="003A6D39">
        <w:rPr>
          <w:rFonts w:hint="eastAsia"/>
        </w:rPr>
        <w:t>”。半方差图中最重要的部分</w:t>
      </w:r>
      <w:proofErr w:type="gramStart"/>
      <w:r w:rsidRPr="003A6D39">
        <w:rPr>
          <w:rFonts w:hint="eastAsia"/>
        </w:rPr>
        <w:t>是变程</w:t>
      </w:r>
      <w:proofErr w:type="gramEnd"/>
      <w:r w:rsidRPr="003A6D39">
        <w:rPr>
          <w:rFonts w:hint="eastAsia"/>
        </w:rPr>
        <w:t>a</w:t>
      </w:r>
      <w:r w:rsidRPr="003A6D39">
        <w:rPr>
          <w:rFonts w:hint="eastAsia"/>
        </w:rPr>
        <w:t>，因为它描述了距离变化影响空间有关的差异的过程。在一定的</w:t>
      </w:r>
      <w:proofErr w:type="gramStart"/>
      <w:r w:rsidRPr="003A6D39">
        <w:rPr>
          <w:rFonts w:hint="eastAsia"/>
        </w:rPr>
        <w:t>变程范围</w:t>
      </w:r>
      <w:proofErr w:type="gramEnd"/>
      <w:r w:rsidRPr="003A6D39">
        <w:rPr>
          <w:rFonts w:hint="eastAsia"/>
        </w:rPr>
        <w:t>内，随着两个点的靠近，其特征也越相近，而采样数据间存在相关性的距离上限则</w:t>
      </w:r>
      <w:proofErr w:type="gramStart"/>
      <w:r w:rsidRPr="003A6D39">
        <w:rPr>
          <w:rFonts w:hint="eastAsia"/>
        </w:rPr>
        <w:t>通过变程进行</w:t>
      </w:r>
      <w:proofErr w:type="gramEnd"/>
      <w:r w:rsidRPr="003A6D39">
        <w:rPr>
          <w:rFonts w:hint="eastAsia"/>
        </w:rPr>
        <w:t>表示。当</w:t>
      </w:r>
      <m:oMath>
        <m:r>
          <m:rPr>
            <m:sty m:val="p"/>
          </m:rPr>
          <w:rPr>
            <w:rFonts w:ascii="Cambria Math" w:hAnsi="Cambria Math" w:hint="eastAsia"/>
          </w:rPr>
          <m:t>h</m:t>
        </m:r>
        <m:r>
          <m:rPr>
            <m:sty m:val="p"/>
          </m:rPr>
          <w:rPr>
            <w:rFonts w:ascii="Cambria Math" w:hAnsi="Cambria Math"/>
          </w:rPr>
          <m:t>≤a</m:t>
        </m:r>
      </m:oMath>
      <w:r w:rsidRPr="003A6D39">
        <w:rPr>
          <w:rFonts w:hint="eastAsia"/>
        </w:rPr>
        <w:t>时，任意两点之间的观测值有相关性，并且与</w:t>
      </w:r>
      <w:r w:rsidRPr="003A6D39">
        <w:rPr>
          <w:rFonts w:hint="eastAsia"/>
        </w:rPr>
        <w:t>h</w:t>
      </w:r>
      <w:r w:rsidRPr="003A6D39">
        <w:rPr>
          <w:rFonts w:hint="eastAsia"/>
        </w:rPr>
        <w:t>的大小成反比关系，而当</w:t>
      </w:r>
      <w:r w:rsidR="00343912">
        <w:rPr>
          <w:rFonts w:hint="eastAsia"/>
        </w:rPr>
        <w:t>h&gt;</w:t>
      </w:r>
      <w:r w:rsidRPr="003A6D39">
        <w:rPr>
          <w:rFonts w:hint="eastAsia"/>
        </w:rPr>
        <w:t>a</w:t>
      </w:r>
      <w:r w:rsidR="00343912">
        <w:rPr>
          <w:rFonts w:hint="eastAsia"/>
        </w:rPr>
        <w:t>时相关性就不存在。即</w:t>
      </w:r>
      <w:r w:rsidRPr="003A6D39">
        <w:rPr>
          <w:rFonts w:hint="eastAsia"/>
        </w:rPr>
        <w:t>当曲线水平时，所有的方差不受距离变化的影响，因此说明在延迟的这个范围内数据点没有空间相关性</w:t>
      </w:r>
      <w:r>
        <w:rPr>
          <w:rFonts w:hint="eastAsia"/>
        </w:rPr>
        <w:t>。</w:t>
      </w:r>
    </w:p>
    <w:p w14:paraId="79363994" w14:textId="77777777" w:rsidR="00147ED0" w:rsidRDefault="00147ED0" w:rsidP="00705363">
      <w:pPr>
        <w:jc w:val="center"/>
      </w:pPr>
      <w:r>
        <w:rPr>
          <w:rFonts w:hint="eastAsia"/>
          <w:noProof/>
        </w:rPr>
        <w:drawing>
          <wp:inline distT="0" distB="0" distL="0" distR="0" wp14:anchorId="0ED66023" wp14:editId="5132CC7F">
            <wp:extent cx="2191236" cy="180000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3.png"/>
                    <pic:cNvPicPr/>
                  </pic:nvPicPr>
                  <pic:blipFill>
                    <a:blip r:embed="rId28">
                      <a:extLst>
                        <a:ext uri="{28A0092B-C50C-407E-A947-70E740481C1C}">
                          <a14:useLocalDpi xmlns:a14="http://schemas.microsoft.com/office/drawing/2010/main" val="0"/>
                        </a:ext>
                      </a:extLst>
                    </a:blip>
                    <a:stretch>
                      <a:fillRect/>
                    </a:stretch>
                  </pic:blipFill>
                  <pic:spPr>
                    <a:xfrm>
                      <a:off x="0" y="0"/>
                      <a:ext cx="2191236" cy="1800000"/>
                    </a:xfrm>
                    <a:prstGeom prst="rect">
                      <a:avLst/>
                    </a:prstGeom>
                  </pic:spPr>
                </pic:pic>
              </a:graphicData>
            </a:graphic>
          </wp:inline>
        </w:drawing>
      </w:r>
    </w:p>
    <w:p w14:paraId="304BE67E" w14:textId="77777777" w:rsidR="00147ED0" w:rsidRPr="002E526F" w:rsidRDefault="00147ED0" w:rsidP="00705363">
      <w:pPr>
        <w:pStyle w:val="af0"/>
      </w:pPr>
      <w:r>
        <w:lastRenderedPageBreak/>
        <w:t>图</w:t>
      </w:r>
      <w:r>
        <w:rPr>
          <w:rFonts w:hint="eastAsia"/>
        </w:rPr>
        <w:t>4-</w:t>
      </w:r>
      <w:r>
        <w:t xml:space="preserve">3 </w:t>
      </w:r>
      <w:r>
        <w:t>球面模型半方差图</w:t>
      </w:r>
    </w:p>
    <w:p w14:paraId="6AD646C3" w14:textId="77777777" w:rsidR="00147ED0" w:rsidRDefault="00147ED0" w:rsidP="00197EF3">
      <w:r w:rsidRPr="00656FF6">
        <w:rPr>
          <w:rFonts w:hint="eastAsia"/>
        </w:rPr>
        <w:t>通常采用绘制半</w:t>
      </w:r>
      <w:proofErr w:type="gramStart"/>
      <w:r w:rsidRPr="00656FF6">
        <w:rPr>
          <w:rFonts w:hint="eastAsia"/>
        </w:rPr>
        <w:t>方差图</w:t>
      </w:r>
      <w:proofErr w:type="gramEnd"/>
      <w:r w:rsidRPr="00656FF6">
        <w:rPr>
          <w:rFonts w:hint="eastAsia"/>
        </w:rPr>
        <w:t>的方式来定量地描述整个研究区域的变异特征，而半</w:t>
      </w:r>
      <w:proofErr w:type="gramStart"/>
      <w:r w:rsidRPr="00656FF6">
        <w:rPr>
          <w:rFonts w:hint="eastAsia"/>
        </w:rPr>
        <w:t>方差图</w:t>
      </w:r>
      <w:proofErr w:type="gramEnd"/>
      <w:r w:rsidRPr="00656FF6">
        <w:rPr>
          <w:rFonts w:hint="eastAsia"/>
        </w:rPr>
        <w:t>是在得到拟合半方差的理论模型的基础上求得，并且该模型是克里金计算直接影响因素。常用的理论模型包括高斯模型、线性有基台值的模型和球状模型。</w:t>
      </w:r>
    </w:p>
    <w:p w14:paraId="3965A29F" w14:textId="77777777" w:rsidR="00147ED0" w:rsidRDefault="00147ED0" w:rsidP="00197EF3">
      <w:pPr>
        <w:pStyle w:val="a7"/>
        <w:numPr>
          <w:ilvl w:val="0"/>
          <w:numId w:val="7"/>
        </w:numPr>
        <w:ind w:firstLineChars="0"/>
      </w:pPr>
      <w:r w:rsidRPr="004A5C3B">
        <w:rPr>
          <w:rFonts w:hint="eastAsia"/>
        </w:rPr>
        <w:t>球状模型</w:t>
      </w:r>
    </w:p>
    <w:p w14:paraId="0B1C8A4D" w14:textId="3714FEBD" w:rsidR="00147ED0" w:rsidRPr="004A5C3B" w:rsidRDefault="001B2B88" w:rsidP="00197EF3">
      <w:pPr>
        <w:pStyle w:val="12"/>
      </w:pPr>
      <w:r>
        <w:rPr>
          <w:iCs/>
        </w:rPr>
        <w:tab/>
      </w:r>
      <m:oMath>
        <m:r>
          <w:rPr>
            <w:rFonts w:ascii="Cambria Math" w:hAnsi="Cambria Math"/>
          </w:rPr>
          <m:t>r</m:t>
        </m:r>
        <m:d>
          <m:dPr>
            <m:ctrlPr>
              <w:rPr>
                <w:rFonts w:ascii="Cambria Math" w:hAnsi="Cambria Math"/>
              </w:rPr>
            </m:ctrlPr>
          </m:dPr>
          <m:e>
            <m:r>
              <w:rPr>
                <w:rFonts w:ascii="Cambria Math" w:hAnsi="Cambria Math"/>
              </w:rPr>
              <m:t>h</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a</m:t>
                        </m:r>
                      </m:den>
                    </m:f>
                    <m:r>
                      <m:rPr>
                        <m:sty m:val="p"/>
                      </m:rPr>
                      <w:rPr>
                        <w:rFonts w:ascii="Cambria Math" w:hAnsi="Cambria Math"/>
                      </w:rPr>
                      <m:t>)</m:t>
                    </m:r>
                  </m:e>
                  <m:sup>
                    <m:r>
                      <m:rPr>
                        <m:sty m:val="p"/>
                      </m:rPr>
                      <w:rPr>
                        <w:rFonts w:ascii="Cambria Math" w:hAnsi="Cambria Math"/>
                      </w:rPr>
                      <m:t>3</m:t>
                    </m:r>
                  </m:sup>
                </m:sSup>
                <m:r>
                  <m:rPr>
                    <m:sty m:val="p"/>
                  </m:rPr>
                  <w:rPr>
                    <w:rFonts w:ascii="Cambria Math" w:hAnsi="Cambria Math"/>
                  </w:rPr>
                  <m:t>]</m:t>
                </m:r>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0</m:t>
                    </m:r>
                  </m:sub>
                </m:sSub>
                <m:r>
                  <m:rPr>
                    <m:sty m:val="p"/>
                  </m:rPr>
                  <w:rPr>
                    <w:rFonts w:ascii="Cambria Math" w:eastAsia="Cambria Math" w:hAnsi="Cambria Math" w:cs="Cambria Math"/>
                  </w:rPr>
                  <m:t>+</m:t>
                </m:r>
                <m:r>
                  <w:rPr>
                    <w:rFonts w:ascii="Cambria Math" w:eastAsia="Cambria Math" w:hAnsi="Cambria Math" w:cs="Cambria Math"/>
                  </w:rPr>
                  <m:t>C</m:t>
                </m:r>
              </m:e>
            </m:eqArr>
          </m:e>
        </m:d>
      </m:oMath>
      <w:r w:rsidR="00147ED0">
        <w:t xml:space="preserve"> </w:t>
      </w:r>
      <m:oMath>
        <m:m>
          <m:mPr>
            <m:mcs>
              <m:mc>
                <m:mcPr>
                  <m:count m:val="1"/>
                  <m:mcJc m:val="center"/>
                </m:mcPr>
              </m:mc>
            </m:mcs>
            <m:ctrlPr>
              <w:rPr>
                <w:rFonts w:ascii="Cambria Math" w:hAnsi="Cambria Math"/>
              </w:rPr>
            </m:ctrlPr>
          </m:mPr>
          <m:mr>
            <m:e>
              <m:r>
                <w:rPr>
                  <w:rFonts w:ascii="Cambria Math" w:hAnsi="Cambria Math"/>
                </w:rPr>
                <m:t>h</m:t>
              </m:r>
              <m:r>
                <m:rPr>
                  <m:sty m:val="p"/>
                </m:rPr>
                <w:rPr>
                  <w:rFonts w:ascii="Cambria Math" w:hAnsi="Cambria Math"/>
                </w:rPr>
                <m:t>=0</m:t>
              </m:r>
            </m:e>
          </m:mr>
          <m:mr>
            <m:e>
              <m:r>
                <m:rPr>
                  <m:sty m:val="p"/>
                </m:rPr>
                <w:rPr>
                  <w:rFonts w:ascii="Cambria Math" w:hAnsi="Cambria Math"/>
                </w:rPr>
                <m:t>0&lt;</m:t>
              </m:r>
              <m:r>
                <w:rPr>
                  <w:rFonts w:ascii="Cambria Math" w:hAnsi="Cambria Math"/>
                </w:rPr>
                <m:t>h</m:t>
              </m:r>
              <m:r>
                <m:rPr>
                  <m:sty m:val="p"/>
                </m:rPr>
                <w:rPr>
                  <w:rFonts w:ascii="Cambria Math" w:hAnsi="Cambria Math"/>
                </w:rPr>
                <m:t>&lt;</m:t>
              </m:r>
              <m:r>
                <w:rPr>
                  <w:rFonts w:ascii="Cambria Math" w:hAnsi="Cambria Math"/>
                </w:rPr>
                <m:t>a</m:t>
              </m:r>
            </m:e>
          </m:mr>
          <m:mr>
            <m:e>
              <m:r>
                <w:rPr>
                  <w:rFonts w:ascii="Cambria Math" w:hAnsi="Cambria Math"/>
                </w:rPr>
                <m:t>h</m:t>
              </m:r>
              <m:r>
                <m:rPr>
                  <m:sty m:val="p"/>
                </m:rPr>
                <w:rPr>
                  <w:rFonts w:ascii="Cambria Math" w:hAnsi="Cambria Math"/>
                </w:rPr>
                <m:t>≥</m:t>
              </m:r>
              <m:r>
                <w:rPr>
                  <w:rFonts w:ascii="Cambria Math" w:hAnsi="Cambria Math"/>
                </w:rPr>
                <m:t>a</m:t>
              </m:r>
            </m:e>
          </m:mr>
        </m:m>
      </m:oMath>
      <w:r w:rsidR="00147ED0">
        <w:t xml:space="preserve">            </w:t>
      </w:r>
      <w:r>
        <w:tab/>
      </w:r>
      <w:r w:rsidR="00147ED0">
        <w:t xml:space="preserve">    (15)</w:t>
      </w:r>
    </w:p>
    <w:p w14:paraId="60F26BF6" w14:textId="77777777" w:rsidR="00147ED0" w:rsidRDefault="00147ED0" w:rsidP="00197EF3">
      <w:r>
        <w:rPr>
          <w:rFonts w:hint="eastAsia"/>
        </w:rPr>
        <w:t>当</w:t>
      </w:r>
      <m:oMath>
        <m:r>
          <w:rPr>
            <w:rFonts w:ascii="Cambria Math" w:hAnsi="Cambria Math"/>
          </w:rPr>
          <m:t>h</m:t>
        </m:r>
        <m:r>
          <m:rPr>
            <m:sty m:val="p"/>
          </m:rPr>
          <w:rPr>
            <w:rFonts w:ascii="Cambria Math" w:hAnsi="Cambria Math"/>
          </w:rPr>
          <m:t>=</m:t>
        </m:r>
        <m:r>
          <w:rPr>
            <w:rFonts w:ascii="Cambria Math" w:hAnsi="Cambria Math"/>
          </w:rPr>
          <m:t>a</m:t>
        </m:r>
      </m:oMath>
      <w:r>
        <w:rPr>
          <w:rFonts w:hint="eastAsia"/>
        </w:rPr>
        <w:t>时，</w:t>
      </w:r>
      <m:oMath>
        <m:r>
          <w:rPr>
            <w:rFonts w:ascii="Cambria Math" w:hAnsi="Cambria Math"/>
          </w:rPr>
          <m:t>r</m:t>
        </m:r>
        <m:d>
          <m:dPr>
            <m:ctrlPr>
              <w:rPr>
                <w:rFonts w:ascii="Cambria Math" w:hAnsi="Cambria Math"/>
              </w:rPr>
            </m:ctrlPr>
          </m:dPr>
          <m:e>
            <m:r>
              <w:rPr>
                <w:rFonts w:ascii="Cambria Math" w:hAnsi="Cambria Math"/>
              </w:rPr>
              <m:t>h</m:t>
            </m:r>
          </m:e>
        </m:d>
        <m:r>
          <m:rPr>
            <m:sty m:val="p"/>
          </m:rP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C</m:t>
            </m:r>
          </m:e>
          <m:sub>
            <m:r>
              <m:rPr>
                <m:sty m:val="p"/>
              </m:rPr>
              <w:rPr>
                <w:rFonts w:ascii="Cambria Math" w:eastAsia="Cambria Math" w:hAnsi="Cambria Math" w:cs="Cambria Math"/>
              </w:rPr>
              <m:t>0</m:t>
            </m:r>
          </m:sub>
        </m:sSub>
        <m:r>
          <m:rPr>
            <m:sty m:val="p"/>
          </m:rPr>
          <w:rPr>
            <w:rFonts w:ascii="Cambria Math" w:eastAsia="Cambria Math" w:hAnsi="Cambria Math" w:cs="Cambria Math"/>
          </w:rPr>
          <m:t>+</m:t>
        </m:r>
        <m:r>
          <w:rPr>
            <w:rFonts w:ascii="Cambria Math" w:eastAsia="Cambria Math" w:hAnsi="Cambria Math" w:cs="Cambria Math"/>
          </w:rPr>
          <m:t>C</m:t>
        </m:r>
      </m:oMath>
      <w:r>
        <w:rPr>
          <w:rFonts w:hint="eastAsia"/>
        </w:rPr>
        <w:t>，该模型</w:t>
      </w:r>
      <w:proofErr w:type="gramStart"/>
      <w:r>
        <w:rPr>
          <w:rFonts w:hint="eastAsia"/>
        </w:rPr>
        <w:t>的变程为</w:t>
      </w:r>
      <w:proofErr w:type="gramEnd"/>
      <m:oMath>
        <m:r>
          <w:rPr>
            <w:rFonts w:ascii="Cambria Math" w:hAnsi="Cambria Math"/>
          </w:rPr>
          <m:t>a</m:t>
        </m:r>
      </m:oMath>
      <w:r>
        <w:rPr>
          <w:rFonts w:hint="eastAsia"/>
        </w:rPr>
        <w:t>。</w:t>
      </w:r>
    </w:p>
    <w:p w14:paraId="4F249ADA" w14:textId="77777777" w:rsidR="00147ED0" w:rsidRPr="00B045DE" w:rsidRDefault="00147ED0" w:rsidP="00197EF3">
      <w:r w:rsidRPr="00656FF6">
        <w:rPr>
          <w:rFonts w:hint="eastAsia"/>
        </w:rPr>
        <w:t>在基台值和</w:t>
      </w:r>
      <w:proofErr w:type="gramStart"/>
      <w:r w:rsidRPr="00656FF6">
        <w:rPr>
          <w:rFonts w:hint="eastAsia"/>
        </w:rPr>
        <w:t>变程同时</w:t>
      </w:r>
      <w:proofErr w:type="gramEnd"/>
      <w:r w:rsidRPr="00656FF6">
        <w:rPr>
          <w:rFonts w:hint="eastAsia"/>
        </w:rPr>
        <w:t>存在的情况下，块金常数也很重要，但如果数值不太大，</w:t>
      </w:r>
      <w:r>
        <w:rPr>
          <w:rFonts w:hint="eastAsia"/>
        </w:rPr>
        <w:t>可通过球面模型完成半方差拟合。而球状模型拟合的效果一般比较理想</w:t>
      </w:r>
      <w:r w:rsidRPr="00B045DE">
        <w:rPr>
          <w:rFonts w:hint="eastAsia"/>
        </w:rPr>
        <w:t>。</w:t>
      </w:r>
    </w:p>
    <w:p w14:paraId="4A5578E8" w14:textId="77777777" w:rsidR="00147ED0" w:rsidRPr="00BE3E12" w:rsidRDefault="00147ED0" w:rsidP="00197EF3">
      <w:pPr>
        <w:pStyle w:val="a7"/>
        <w:numPr>
          <w:ilvl w:val="0"/>
          <w:numId w:val="7"/>
        </w:numPr>
        <w:ind w:firstLineChars="0"/>
      </w:pPr>
      <w:r w:rsidRPr="00BE3E12">
        <w:rPr>
          <w:rFonts w:hint="eastAsia"/>
        </w:rPr>
        <w:t>指数模型</w:t>
      </w:r>
    </w:p>
    <w:p w14:paraId="4C0C42B5" w14:textId="77777777" w:rsidR="00147ED0" w:rsidRDefault="00147ED0" w:rsidP="00197EF3">
      <m:oMath>
        <m:r>
          <w:rPr>
            <w:rFonts w:ascii="Cambria Math" w:hAnsi="Cambria Math"/>
          </w:rPr>
          <m:t>r</m:t>
        </m:r>
        <m:d>
          <m:dPr>
            <m:ctrlPr>
              <w:rPr>
                <w:rFonts w:ascii="Cambria Math" w:hAnsi="Cambria Math"/>
              </w:rPr>
            </m:ctrlPr>
          </m:dPr>
          <m:e>
            <m:r>
              <w:rPr>
                <w:rFonts w:ascii="Cambria Math" w:hAnsi="Cambria Math"/>
              </w:rPr>
              <m:t>h</m:t>
            </m:r>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C</m:t>
        </m:r>
        <m:r>
          <m:rPr>
            <m:sty m:val="p"/>
          </m:rPr>
          <w:rPr>
            <w:rFonts w:ascii="Cambria Math" w:hAnsi="Cambria Math"/>
          </w:rPr>
          <m:t>[1-exp⁡(-</m:t>
        </m:r>
        <m:r>
          <w:rPr>
            <w:rFonts w:ascii="Cambria Math" w:hAnsi="Cambria Math"/>
          </w:rPr>
          <m:t>h</m:t>
        </m:r>
        <m:r>
          <m:rPr>
            <m:sty m:val="p"/>
          </m:rPr>
          <w:rPr>
            <w:rFonts w:ascii="Cambria Math" w:hAnsi="Cambria Math"/>
          </w:rPr>
          <m:t>/</m:t>
        </m:r>
        <m:r>
          <w:rPr>
            <w:rFonts w:ascii="Cambria Math" w:hAnsi="Cambria Math"/>
          </w:rPr>
          <m:t>a</m:t>
        </m:r>
        <m:r>
          <m:rPr>
            <m:sty m:val="p"/>
          </m:rPr>
          <w:rPr>
            <w:rFonts w:ascii="Cambria Math" w:hAnsi="Cambria Math"/>
          </w:rPr>
          <m:t>)]</m:t>
        </m:r>
      </m:oMath>
      <w:r>
        <w:t xml:space="preserve"> </w:t>
      </w:r>
    </w:p>
    <w:p w14:paraId="0D67FF36" w14:textId="77777777" w:rsidR="00147ED0" w:rsidRPr="00BE3E12" w:rsidRDefault="00147ED0" w:rsidP="00197EF3">
      <w:r w:rsidRPr="00BE3E12">
        <w:rPr>
          <w:rFonts w:hint="eastAsia"/>
        </w:rPr>
        <w:t>如果存在明显的块金常数和基台值</w:t>
      </w:r>
      <w:r w:rsidRPr="00BE3E12">
        <w:rPr>
          <w:rFonts w:hint="eastAsia"/>
        </w:rPr>
        <w:t>,</w:t>
      </w:r>
      <w:r w:rsidRPr="00BE3E12">
        <w:rPr>
          <w:rFonts w:hint="eastAsia"/>
        </w:rPr>
        <w:t>而没有渐变</w:t>
      </w:r>
      <w:proofErr w:type="gramStart"/>
      <w:r w:rsidRPr="00BE3E12">
        <w:rPr>
          <w:rFonts w:hint="eastAsia"/>
        </w:rPr>
        <w:t>的变程</w:t>
      </w:r>
      <w:proofErr w:type="gramEnd"/>
      <w:r w:rsidRPr="00BE3E12">
        <w:rPr>
          <w:rFonts w:hint="eastAsia"/>
        </w:rPr>
        <w:t>,</w:t>
      </w:r>
      <w:r w:rsidRPr="00BE3E12">
        <w:rPr>
          <w:rFonts w:hint="eastAsia"/>
        </w:rPr>
        <w:t>则</w:t>
      </w:r>
      <w:proofErr w:type="gramStart"/>
      <w:r w:rsidRPr="00BE3E12">
        <w:rPr>
          <w:rFonts w:hint="eastAsia"/>
        </w:rPr>
        <w:t>可用指数</w:t>
      </w:r>
      <w:proofErr w:type="gramEnd"/>
      <w:r w:rsidRPr="00BE3E12">
        <w:rPr>
          <w:rFonts w:hint="eastAsia"/>
        </w:rPr>
        <w:t>模型</w:t>
      </w:r>
    </w:p>
    <w:p w14:paraId="69B66BD8" w14:textId="77777777" w:rsidR="00147ED0" w:rsidRDefault="00147ED0" w:rsidP="00197EF3">
      <w:pPr>
        <w:pStyle w:val="a7"/>
        <w:numPr>
          <w:ilvl w:val="0"/>
          <w:numId w:val="7"/>
        </w:numPr>
        <w:ind w:firstLineChars="0"/>
      </w:pPr>
      <w:r>
        <w:rPr>
          <w:rFonts w:hint="eastAsia"/>
        </w:rPr>
        <w:t>高斯模型</w:t>
      </w:r>
    </w:p>
    <w:p w14:paraId="16542446" w14:textId="16281AE8" w:rsidR="00147ED0" w:rsidRDefault="001B2B88" w:rsidP="00197EF3">
      <w:pPr>
        <w:pStyle w:val="12"/>
      </w:pPr>
      <w:r>
        <w:tab/>
      </w:r>
      <m:oMath>
        <m:r>
          <w:rPr>
            <w:rFonts w:ascii="Cambria Math" w:hAnsi="Cambria Math"/>
          </w:rPr>
          <m:t>r</m:t>
        </m:r>
        <m:d>
          <m:dPr>
            <m:ctrlPr>
              <w:rPr>
                <w:rFonts w:ascii="Cambria Math" w:hAnsi="Cambria Math"/>
              </w:rPr>
            </m:ctrlPr>
          </m:dPr>
          <m:e>
            <m:r>
              <w:rPr>
                <w:rFonts w:ascii="Cambria Math" w:hAnsi="Cambria Math"/>
              </w:rPr>
              <m:t>h</m:t>
            </m:r>
          </m:e>
        </m:d>
        <m:r>
          <m:rPr>
            <m:sty m:val="p"/>
          </m:rPr>
          <w:rPr>
            <w:rFonts w:ascii="Cambria Math" w:hAnsi="Cambria Math"/>
          </w:rPr>
          <m:t>=</m:t>
        </m:r>
        <m:d>
          <m:dPr>
            <m:begChr m:val="{"/>
            <m:endChr m:val=""/>
            <m:ctrlPr>
              <w:rPr>
                <w:rFonts w:ascii="Cambria Math" w:hAnsi="Cambria Math"/>
              </w:rPr>
            </m:ctrlPr>
          </m:dPr>
          <m:e>
            <m:eqArr>
              <m:eqArrPr>
                <m:objDist m:val="1"/>
                <m:ctrlPr>
                  <w:rPr>
                    <w:rFonts w:ascii="Cambria Math" w:hAnsi="Cambria Math"/>
                  </w:rPr>
                </m:ctrlPr>
              </m:eqArrPr>
              <m:e>
                <m:r>
                  <m:rPr>
                    <m:sty m:val="p"/>
                  </m:rPr>
                  <w:rPr>
                    <w:rFonts w:ascii="Cambria Math" w:hAnsi="Cambria Math"/>
                  </w:rPr>
                  <m:t>0</m:t>
                </m:r>
              </m:e>
              <m:e>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C</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sup>
                    </m:sSup>
                  </m:e>
                </m:d>
                <m:r>
                  <w:rPr>
                    <w:rFonts w:ascii="Cambria Math" w:hAnsi="Cambria Math"/>
                  </w:rPr>
                  <m:t xml:space="preserve"> h&gt;</m:t>
                </m:r>
                <m:r>
                  <w:rPr>
                    <w:rFonts w:ascii="Cambria Math" w:hAnsi="Cambria Math"/>
                  </w:rPr>
                  <m:t>0</m:t>
                </m:r>
              </m:e>
            </m:eqArr>
            <m:ctrlPr>
              <w:rPr>
                <w:rFonts w:ascii="Cambria Math" w:eastAsia="Cambria Math" w:hAnsi="Cambria Math" w:cs="Cambria Math"/>
                <w:i/>
              </w:rPr>
            </m:ctrlPr>
          </m:e>
          <m:e>
            <m:eqArr>
              <m:eqArrPr>
                <m:rSpRule m:val="3"/>
                <m:rSp m:val="440"/>
                <m:ctrlPr>
                  <w:rPr>
                    <w:rFonts w:ascii="Cambria Math" w:eastAsia="Cambria Math" w:hAnsi="Cambria Math" w:cs="Cambria Math"/>
                    <w:i/>
                  </w:rPr>
                </m:ctrlPr>
              </m:eqArrPr>
              <m:e>
                <m:r>
                  <w:rPr>
                    <w:rFonts w:ascii="Cambria Math" w:eastAsia="Cambria Math" w:hAnsi="Cambria Math" w:cs="Cambria Math"/>
                  </w:rPr>
                  <m:t>h=0</m:t>
                </m:r>
              </m:e>
              <m:e>
                <m:r>
                  <w:rPr>
                    <w:rFonts w:ascii="Cambria Math" w:eastAsia="Cambria Math" w:hAnsi="Cambria Math" w:cs="Cambria Math"/>
                  </w:rPr>
                  <m:t>h&lt;0</m:t>
                </m:r>
              </m:e>
            </m:eqArr>
          </m:e>
        </m:d>
      </m:oMath>
      <w:r>
        <w:t xml:space="preserve">    </w:t>
      </w:r>
      <w:r>
        <w:tab/>
      </w:r>
      <w:r w:rsidR="00147ED0">
        <w:t xml:space="preserve">           </w:t>
      </w:r>
      <w:r w:rsidR="00147ED0">
        <w:rPr>
          <w:rFonts w:hint="eastAsia"/>
        </w:rPr>
        <w:t>（</w:t>
      </w:r>
      <w:r w:rsidR="00147ED0">
        <w:rPr>
          <w:rFonts w:hint="eastAsia"/>
        </w:rPr>
        <w:t>16</w:t>
      </w:r>
      <w:r w:rsidR="00147ED0">
        <w:rPr>
          <w:rFonts w:hint="eastAsia"/>
        </w:rPr>
        <w:t>）</w:t>
      </w:r>
    </w:p>
    <w:p w14:paraId="35004D00" w14:textId="77777777" w:rsidR="00147ED0" w:rsidRPr="003C5DBE" w:rsidRDefault="00147ED0" w:rsidP="00197EF3">
      <w:pPr>
        <w:rPr>
          <w:iCs/>
        </w:rPr>
      </w:pPr>
      <w:r>
        <w:rPr>
          <w:rFonts w:hint="eastAsia"/>
        </w:rPr>
        <w:t>当</w:t>
      </w:r>
      <m:oMath>
        <m:r>
          <w:rPr>
            <w:rFonts w:ascii="Cambria Math" w:hAnsi="Cambria Math"/>
          </w:rPr>
          <m:t>h=</m:t>
        </m:r>
        <m:rad>
          <m:radPr>
            <m:degHide m:val="1"/>
            <m:ctrlPr>
              <w:rPr>
                <w:rFonts w:ascii="Cambria Math" w:hAnsi="Cambria Math"/>
                <w:i/>
                <w:iCs/>
              </w:rPr>
            </m:ctrlPr>
          </m:radPr>
          <m:deg/>
          <m:e>
            <m:r>
              <w:rPr>
                <w:rFonts w:ascii="Cambria Math" w:hAnsi="Cambria Math"/>
              </w:rPr>
              <m:t>3</m:t>
            </m:r>
          </m:e>
        </m:rad>
        <m:r>
          <w:rPr>
            <w:rFonts w:ascii="Cambria Math" w:hAnsi="Cambria Math"/>
          </w:rPr>
          <m:t>a</m:t>
        </m:r>
      </m:oMath>
      <w:r>
        <w:rPr>
          <w:rFonts w:hint="eastAsia"/>
          <w:iCs/>
        </w:rPr>
        <w:t>时，</w:t>
      </w:r>
      <m:oMath>
        <m:r>
          <w:rPr>
            <w:rFonts w:ascii="Cambria Math" w:hAnsi="Cambria Math"/>
          </w:rPr>
          <m:t>r</m:t>
        </m:r>
        <m:d>
          <m:dPr>
            <m:ctrlPr>
              <w:rPr>
                <w:rFonts w:ascii="Cambria Math" w:hAnsi="Cambria Math"/>
              </w:rPr>
            </m:ctrlPr>
          </m:dPr>
          <m:e>
            <m:r>
              <w:rPr>
                <w:rFonts w:ascii="Cambria Math" w:hAnsi="Cambria Math"/>
              </w:rPr>
              <m:t>h</m:t>
            </m:r>
          </m:e>
        </m:d>
        <m: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0</m:t>
            </m:r>
          </m:sub>
        </m:sSub>
        <m:r>
          <m:rPr>
            <m:sty m:val="p"/>
          </m:rPr>
          <w:rPr>
            <w:rFonts w:ascii="Cambria Math" w:hAnsi="Cambria Math"/>
          </w:rPr>
          <m:t>+</m:t>
        </m:r>
        <m:r>
          <w:rPr>
            <w:rFonts w:ascii="Cambria Math" w:hAnsi="Cambria Math"/>
          </w:rPr>
          <m:t>C</m:t>
        </m:r>
      </m:oMath>
      <w:r>
        <w:rPr>
          <w:rFonts w:hint="eastAsia"/>
          <w:iCs/>
        </w:rPr>
        <w:t>，</w:t>
      </w:r>
      <w:r w:rsidRPr="003C5DBE">
        <w:rPr>
          <w:rFonts w:hint="eastAsia"/>
          <w:iCs/>
        </w:rPr>
        <w:t>所以</w:t>
      </w:r>
      <w:r w:rsidRPr="003C5DBE">
        <w:rPr>
          <w:rFonts w:hint="eastAsia"/>
          <w:iCs/>
        </w:rPr>
        <w:t>,</w:t>
      </w:r>
      <w:r w:rsidRPr="003C5DBE">
        <w:rPr>
          <w:rFonts w:hint="eastAsia"/>
          <w:iCs/>
        </w:rPr>
        <w:t>该模型</w:t>
      </w:r>
      <w:proofErr w:type="gramStart"/>
      <w:r w:rsidRPr="003C5DBE">
        <w:rPr>
          <w:rFonts w:hint="eastAsia"/>
          <w:iCs/>
        </w:rPr>
        <w:t>的变程为</w:t>
      </w:r>
      <w:proofErr w:type="gramEnd"/>
      <m:oMath>
        <m:rad>
          <m:radPr>
            <m:degHide m:val="1"/>
            <m:ctrlPr>
              <w:rPr>
                <w:rFonts w:ascii="Cambria Math" w:hAnsi="Cambria Math"/>
                <w:i/>
                <w:iCs/>
              </w:rPr>
            </m:ctrlPr>
          </m:radPr>
          <m:deg/>
          <m:e>
            <m:r>
              <w:rPr>
                <w:rFonts w:ascii="Cambria Math" w:hAnsi="Cambria Math"/>
              </w:rPr>
              <m:t>3</m:t>
            </m:r>
          </m:e>
        </m:rad>
        <m:r>
          <w:rPr>
            <w:rFonts w:ascii="Cambria Math" w:hAnsi="Cambria Math"/>
          </w:rPr>
          <m:t>a</m:t>
        </m:r>
      </m:oMath>
      <w:r>
        <w:rPr>
          <w:rFonts w:hint="eastAsia"/>
          <w:iCs/>
        </w:rPr>
        <w:t>。</w:t>
      </w:r>
    </w:p>
    <w:p w14:paraId="6796BBFC" w14:textId="77777777" w:rsidR="00147ED0" w:rsidRPr="00FE3BAB" w:rsidRDefault="00147ED0" w:rsidP="00197EF3">
      <w:r w:rsidRPr="00FE3BAB">
        <w:rPr>
          <w:rFonts w:hint="eastAsia"/>
        </w:rPr>
        <w:t>在基台值和块金常数同时存在的情况下，如果没有渐变的变程，可以采用指数模型。</w:t>
      </w:r>
    </w:p>
    <w:p w14:paraId="1CB69B39" w14:textId="40FC7962" w:rsidR="00147ED0" w:rsidRDefault="00147ED0" w:rsidP="00197EF3">
      <w:r w:rsidRPr="00FE3BAB">
        <w:rPr>
          <w:rFonts w:hint="eastAsia"/>
        </w:rPr>
        <w:t>实际应用时，在理论模型建立的过程通过对模型的最优拟合来选择最理想的理论模型，从而使得半方差函数的理论模型能够最真实的展现变量的变化规律。一般得到半方差函数的值之后，分别选择不同的理论模型进行半</w:t>
      </w:r>
      <w:proofErr w:type="gramStart"/>
      <w:r w:rsidRPr="00FE3BAB">
        <w:rPr>
          <w:rFonts w:hint="eastAsia"/>
        </w:rPr>
        <w:t>方差图</w:t>
      </w:r>
      <w:proofErr w:type="gramEnd"/>
      <w:r w:rsidRPr="00FE3BAB">
        <w:rPr>
          <w:rFonts w:hint="eastAsia"/>
        </w:rPr>
        <w:t>拟合，然后进行比较，以求得到一条最优的理论半方差函数曲线，从而选择对应的理论模型最为最优模型。在观察拟合曲线的基础上，大概确定精度较高的理论模型，接着通过交叉验证的方法对选定的理论模型进行检验，具体的方法是</w:t>
      </w:r>
      <w:r w:rsidRPr="00FE3BAB">
        <w:rPr>
          <w:rFonts w:hint="eastAsia"/>
        </w:rPr>
        <w:t>:</w:t>
      </w:r>
      <w:r w:rsidRPr="00FE3BAB">
        <w:rPr>
          <w:rFonts w:hint="eastAsia"/>
        </w:rPr>
        <w:t>选定实测点，通过其周围点上的值对该点进行克里金估值。因此如果有</w:t>
      </w:r>
      <w:r w:rsidRPr="00FE3BAB">
        <w:rPr>
          <w:rFonts w:hint="eastAsia"/>
        </w:rPr>
        <w:t>N</w:t>
      </w:r>
      <w:proofErr w:type="gramStart"/>
      <w:r w:rsidRPr="00FE3BAB">
        <w:rPr>
          <w:rFonts w:hint="eastAsia"/>
        </w:rPr>
        <w:t>个</w:t>
      </w:r>
      <w:proofErr w:type="gramEnd"/>
      <w:r w:rsidRPr="00FE3BAB">
        <w:rPr>
          <w:rFonts w:hint="eastAsia"/>
        </w:rPr>
        <w:t>实测点，则可以得到</w:t>
      </w:r>
      <w:r w:rsidRPr="00FE3BAB">
        <w:rPr>
          <w:rFonts w:hint="eastAsia"/>
        </w:rPr>
        <w:t>N</w:t>
      </w:r>
      <w:proofErr w:type="gramStart"/>
      <w:r w:rsidRPr="00FE3BAB">
        <w:rPr>
          <w:rFonts w:hint="eastAsia"/>
        </w:rPr>
        <w:t>个</w:t>
      </w:r>
      <w:proofErr w:type="gramEnd"/>
      <w:r w:rsidRPr="00FE3BAB">
        <w:rPr>
          <w:rFonts w:hint="eastAsia"/>
        </w:rPr>
        <w:t>实测值</w:t>
      </w:r>
      <w:r w:rsidRPr="00FE3BAB">
        <w:rPr>
          <w:rFonts w:hint="eastAsia"/>
        </w:rPr>
        <w:t>Z</w:t>
      </w:r>
      <w:r w:rsidRPr="00FE3BAB">
        <w:rPr>
          <w:rFonts w:hint="eastAsia"/>
        </w:rPr>
        <w:t>和</w:t>
      </w:r>
      <w:r w:rsidRPr="00FE3BAB">
        <w:rPr>
          <w:rFonts w:hint="eastAsia"/>
        </w:rPr>
        <w:t>N</w:t>
      </w:r>
      <w:r>
        <w:rPr>
          <w:rFonts w:hint="eastAsia"/>
        </w:rPr>
        <w:t>，通过选择不同的模型对结果有一定影响，在实验中应综合考虑选择最优模型。</w:t>
      </w:r>
    </w:p>
    <w:p w14:paraId="4D1E3B80" w14:textId="7B5967B4" w:rsidR="00996E8B" w:rsidRDefault="00493082" w:rsidP="00493082">
      <w:r>
        <w:br w:type="page"/>
      </w:r>
    </w:p>
    <w:p w14:paraId="183F02AD" w14:textId="74217634" w:rsidR="009C5F18" w:rsidRDefault="009C5F18" w:rsidP="001E11C6">
      <w:pPr>
        <w:pStyle w:val="2"/>
        <w:jc w:val="both"/>
      </w:pPr>
      <w:bookmarkStart w:id="117" w:name="_Toc509700931"/>
      <w:bookmarkStart w:id="118" w:name="_Toc509918949"/>
      <w:r>
        <w:rPr>
          <w:rFonts w:hint="eastAsia"/>
        </w:rPr>
        <w:lastRenderedPageBreak/>
        <w:t>第</w:t>
      </w:r>
      <w:r w:rsidR="00197EF3">
        <w:rPr>
          <w:rFonts w:hint="eastAsia"/>
        </w:rPr>
        <w:t>4</w:t>
      </w:r>
      <w:r>
        <w:rPr>
          <w:rFonts w:hint="eastAsia"/>
        </w:rPr>
        <w:t>章</w:t>
      </w:r>
      <w:r>
        <w:rPr>
          <w:rFonts w:hint="eastAsia"/>
        </w:rPr>
        <w:t xml:space="preserve"> </w:t>
      </w:r>
      <w:r>
        <w:rPr>
          <w:rFonts w:hint="eastAsia"/>
        </w:rPr>
        <w:t>信号测试手持终端设计</w:t>
      </w:r>
      <w:bookmarkEnd w:id="117"/>
      <w:bookmarkEnd w:id="118"/>
    </w:p>
    <w:p w14:paraId="4456754C" w14:textId="036FF873" w:rsidR="009C5F18" w:rsidRDefault="00147ED0" w:rsidP="00197EF3">
      <w:pPr>
        <w:pStyle w:val="3"/>
      </w:pPr>
      <w:bookmarkStart w:id="119" w:name="_Toc509700932"/>
      <w:bookmarkStart w:id="120" w:name="_Toc509918950"/>
      <w:r>
        <w:t>4</w:t>
      </w:r>
      <w:r w:rsidR="009C5F18">
        <w:rPr>
          <w:rFonts w:hint="eastAsia"/>
        </w:rPr>
        <w:t xml:space="preserve">.1 </w:t>
      </w:r>
      <w:r w:rsidR="00037F70">
        <w:rPr>
          <w:rFonts w:hint="eastAsia"/>
        </w:rPr>
        <w:t>总体方案</w:t>
      </w:r>
      <w:r w:rsidR="009C5F18">
        <w:rPr>
          <w:rFonts w:hint="eastAsia"/>
        </w:rPr>
        <w:t>设计</w:t>
      </w:r>
      <w:bookmarkEnd w:id="119"/>
      <w:bookmarkEnd w:id="120"/>
    </w:p>
    <w:p w14:paraId="43DEC544" w14:textId="51913B01" w:rsidR="00044A63" w:rsidRDefault="00044A63" w:rsidP="00197EF3">
      <w:r>
        <w:rPr>
          <w:rFonts w:hint="eastAsia"/>
        </w:rPr>
        <w:t>根据对</w:t>
      </w:r>
      <w:r w:rsidR="008D2C51">
        <w:t>LoRa</w:t>
      </w:r>
      <w:r>
        <w:rPr>
          <w:rFonts w:hint="eastAsia"/>
        </w:rPr>
        <w:t>技术的了解和研究，结合物联网信号分析的需求，针对手持信号测试终端中各类设备的功能和技术指标提出了硬件电路的实现方案，设计的原则包括：</w:t>
      </w:r>
    </w:p>
    <w:p w14:paraId="5442A7AE" w14:textId="77777777" w:rsidR="00402A43" w:rsidRDefault="00402A43" w:rsidP="00197EF3">
      <w:pPr>
        <w:pStyle w:val="a7"/>
        <w:numPr>
          <w:ilvl w:val="0"/>
          <w:numId w:val="1"/>
        </w:numPr>
        <w:ind w:firstLineChars="0"/>
      </w:pPr>
      <w:r w:rsidRPr="00402A43">
        <w:rPr>
          <w:rFonts w:hint="eastAsia"/>
        </w:rPr>
        <w:t>系统的稳定性和可靠性。</w:t>
      </w:r>
    </w:p>
    <w:p w14:paraId="1C27A038" w14:textId="77777777" w:rsidR="00402A43" w:rsidRDefault="00402A43" w:rsidP="00197EF3">
      <w:pPr>
        <w:pStyle w:val="a7"/>
        <w:numPr>
          <w:ilvl w:val="0"/>
          <w:numId w:val="1"/>
        </w:numPr>
        <w:ind w:firstLineChars="0"/>
      </w:pPr>
      <w:r>
        <w:t>移动设备</w:t>
      </w:r>
    </w:p>
    <w:p w14:paraId="373A4E4D" w14:textId="77777777" w:rsidR="00402A43" w:rsidRDefault="00402A43" w:rsidP="00197EF3">
      <w:pPr>
        <w:pStyle w:val="a7"/>
        <w:numPr>
          <w:ilvl w:val="0"/>
          <w:numId w:val="1"/>
        </w:numPr>
        <w:ind w:firstLineChars="0"/>
      </w:pPr>
      <w:r>
        <w:t>人机交互</w:t>
      </w:r>
    </w:p>
    <w:p w14:paraId="52DA9E2A" w14:textId="77777777" w:rsidR="00402A43" w:rsidRDefault="00402A43" w:rsidP="00197EF3">
      <w:pPr>
        <w:pStyle w:val="a7"/>
        <w:numPr>
          <w:ilvl w:val="0"/>
          <w:numId w:val="1"/>
        </w:numPr>
        <w:ind w:firstLineChars="0"/>
      </w:pPr>
      <w:r>
        <w:t>操作简便</w:t>
      </w:r>
    </w:p>
    <w:p w14:paraId="27F281F5" w14:textId="66131C90" w:rsidR="009C5F18" w:rsidRDefault="009C5F18" w:rsidP="00197EF3">
      <w:r>
        <w:t>信号手持测试终端由</w:t>
      </w:r>
      <w:r w:rsidR="000F7EFA">
        <w:t>LoRaWAN</w:t>
      </w:r>
      <w:r>
        <w:t>模块</w:t>
      </w:r>
      <w:r>
        <w:rPr>
          <w:rFonts w:hint="eastAsia"/>
        </w:rPr>
        <w:t>、</w:t>
      </w:r>
      <w:r>
        <w:rPr>
          <w:rFonts w:hint="eastAsia"/>
        </w:rPr>
        <w:t>MCU</w:t>
      </w:r>
      <w:r>
        <w:rPr>
          <w:rFonts w:hint="eastAsia"/>
        </w:rPr>
        <w:t>、</w:t>
      </w:r>
      <w:r w:rsidR="00E75106">
        <w:rPr>
          <w:rFonts w:hint="eastAsia"/>
        </w:rPr>
        <w:t>TFT</w:t>
      </w:r>
      <w:r w:rsidR="00E75106">
        <w:rPr>
          <w:rFonts w:hint="eastAsia"/>
        </w:rPr>
        <w:t>屏幕、</w:t>
      </w:r>
      <w:r w:rsidR="00E75106">
        <w:rPr>
          <w:rFonts w:hint="eastAsia"/>
        </w:rPr>
        <w:t>GPS</w:t>
      </w:r>
      <w:r w:rsidR="00E75106">
        <w:rPr>
          <w:rFonts w:hint="eastAsia"/>
        </w:rPr>
        <w:t>模块、锂电池、</w:t>
      </w:r>
      <w:r w:rsidR="00606A6C">
        <w:rPr>
          <w:rFonts w:hint="eastAsia"/>
        </w:rPr>
        <w:t>外部通信接口、</w:t>
      </w:r>
      <w:r w:rsidR="00E75106">
        <w:rPr>
          <w:rFonts w:hint="eastAsia"/>
        </w:rPr>
        <w:t>按键以及天线组成。</w:t>
      </w:r>
    </w:p>
    <w:p w14:paraId="1D705F89" w14:textId="3CB740BD" w:rsidR="009943B0" w:rsidRDefault="00402A43" w:rsidP="00197EF3">
      <w:r>
        <w:rPr>
          <w:rFonts w:hint="eastAsia"/>
        </w:rPr>
        <w:t>如下图所示，</w:t>
      </w:r>
      <w:r w:rsidR="00606A6C">
        <w:rPr>
          <w:rFonts w:hint="eastAsia"/>
        </w:rPr>
        <w:t>信号测试手持终端的外部接口为</w:t>
      </w:r>
      <w:r w:rsidR="00606A6C">
        <w:rPr>
          <w:rFonts w:hint="eastAsia"/>
        </w:rPr>
        <w:t>USB</w:t>
      </w:r>
      <w:r w:rsidR="00606A6C">
        <w:rPr>
          <w:rFonts w:hint="eastAsia"/>
        </w:rPr>
        <w:t>接口，它可以和从</w:t>
      </w:r>
      <w:r w:rsidR="00606A6C">
        <w:t>MCU</w:t>
      </w:r>
      <w:r w:rsidR="00606A6C">
        <w:rPr>
          <w:rFonts w:hint="eastAsia"/>
        </w:rPr>
        <w:t>引出的</w:t>
      </w:r>
      <w:r w:rsidR="00606A6C">
        <w:t>GPIO</w:t>
      </w:r>
      <w:r w:rsidR="00606A6C">
        <w:rPr>
          <w:rFonts w:hint="eastAsia"/>
        </w:rPr>
        <w:t>口负责和电脑</w:t>
      </w:r>
      <w:r w:rsidR="00606A6C">
        <w:t>PC</w:t>
      </w:r>
      <w:r w:rsidR="00606A6C">
        <w:rPr>
          <w:rFonts w:hint="eastAsia"/>
        </w:rPr>
        <w:t>进行通信。</w:t>
      </w:r>
      <w:r w:rsidR="00606A6C">
        <w:t>MCU</w:t>
      </w:r>
      <w:r w:rsidR="00606A6C">
        <w:rPr>
          <w:rFonts w:hint="eastAsia"/>
        </w:rPr>
        <w:t>作为主控芯片，既可以通过</w:t>
      </w:r>
      <w:r w:rsidR="00606A6C">
        <w:rPr>
          <w:rFonts w:hint="eastAsia"/>
        </w:rPr>
        <w:t>US</w:t>
      </w:r>
      <w:r w:rsidR="00606A6C">
        <w:t>B</w:t>
      </w:r>
      <w:r w:rsidR="00606A6C">
        <w:t>口和</w:t>
      </w:r>
      <w:r w:rsidR="00606A6C">
        <w:rPr>
          <w:rFonts w:hint="eastAsia"/>
        </w:rPr>
        <w:t>PC</w:t>
      </w:r>
      <w:r w:rsidR="00606A6C">
        <w:rPr>
          <w:rFonts w:hint="eastAsia"/>
        </w:rPr>
        <w:t>相连配置芯片参数，又可以通过屏幕和按键实现人机交互，因信号测试的移动需要，</w:t>
      </w:r>
      <w:r w:rsidR="00044A63">
        <w:rPr>
          <w:rFonts w:hint="eastAsia"/>
        </w:rPr>
        <w:t>TFT</w:t>
      </w:r>
      <w:r w:rsidR="00044A63">
        <w:rPr>
          <w:rFonts w:hint="eastAsia"/>
        </w:rPr>
        <w:t>屏幕负责采集数据的显示输出，按键则负责系统控制的输入，可以对芯片的模式和频点等参数进行选择，</w:t>
      </w:r>
      <w:r w:rsidR="000F7EFA">
        <w:t>LoRaWAN</w:t>
      </w:r>
      <w:r w:rsidR="00044A63">
        <w:t>模块主要负责调制由</w:t>
      </w:r>
      <w:r w:rsidR="00044A63">
        <w:rPr>
          <w:rFonts w:hint="eastAsia"/>
        </w:rPr>
        <w:t>MCU</w:t>
      </w:r>
      <w:r w:rsidR="00044A63">
        <w:rPr>
          <w:rFonts w:hint="eastAsia"/>
        </w:rPr>
        <w:t>发送过来的信息，与解调从网关上下发的信息，天线主要是进行信号的收发。</w:t>
      </w:r>
      <w:r>
        <w:rPr>
          <w:rFonts w:hint="eastAsia"/>
        </w:rPr>
        <w:t>锂电池作为移动设备的电源，在不使用的期间可以通过</w:t>
      </w:r>
      <w:r>
        <w:rPr>
          <w:rFonts w:hint="eastAsia"/>
        </w:rPr>
        <w:t>USB</w:t>
      </w:r>
      <w:r>
        <w:rPr>
          <w:rFonts w:hint="eastAsia"/>
        </w:rPr>
        <w:t>接口进行充电。</w:t>
      </w:r>
      <w:r>
        <w:rPr>
          <w:rFonts w:hint="eastAsia"/>
        </w:rPr>
        <w:t>GPS</w:t>
      </w:r>
      <w:r>
        <w:rPr>
          <w:rFonts w:hint="eastAsia"/>
        </w:rPr>
        <w:t>模块负责定位采集信号的地点与采集到的信号数据一同上发到服务器端通过解析得到最终的数据。</w:t>
      </w:r>
    </w:p>
    <w:p w14:paraId="7B0DC1D7" w14:textId="0A21ADA0" w:rsidR="00402A43" w:rsidRDefault="00402A43" w:rsidP="00197EF3">
      <w:del w:id="121" w:author="mao" w:date="2018-05-07T19:47:00Z">
        <w:r w:rsidDel="00242E3F">
          <w:rPr>
            <w:noProof/>
          </w:rPr>
          <w:drawing>
            <wp:inline distT="0" distB="0" distL="0" distR="0" wp14:anchorId="32AB0A00" wp14:editId="07D3FE81">
              <wp:extent cx="4810048" cy="21050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0048" cy="2105025"/>
                      </a:xfrm>
                      <a:prstGeom prst="rect">
                        <a:avLst/>
                      </a:prstGeom>
                      <a:noFill/>
                    </pic:spPr>
                  </pic:pic>
                </a:graphicData>
              </a:graphic>
            </wp:inline>
          </w:drawing>
        </w:r>
      </w:del>
    </w:p>
    <w:p w14:paraId="73128F7C" w14:textId="4184E82E" w:rsidR="00033200" w:rsidRPr="00033200" w:rsidRDefault="00242E3F" w:rsidP="001A4CDF">
      <w:pPr>
        <w:pStyle w:val="af0"/>
      </w:pPr>
      <w:ins w:id="122" w:author="mao" w:date="2018-05-07T19:48:00Z">
        <w:r>
          <w:object w:dxaOrig="11565" w:dyaOrig="6780" w14:anchorId="133E3E08">
            <v:shape id="_x0000_i1026" type="#_x0000_t75" style="width:445.6pt;height:260.85pt" o:ole="">
              <v:imagedata r:id="rId30" o:title=""/>
            </v:shape>
            <o:OLEObject Type="Embed" ProgID="Visio.Drawing.15" ShapeID="_x0000_i1026" DrawAspect="Content" ObjectID="_1587227754" r:id="rId31"/>
          </w:object>
        </w:r>
      </w:ins>
      <w:r w:rsidR="00033200" w:rsidRPr="00033200">
        <w:t>图</w:t>
      </w:r>
      <w:r w:rsidR="00147ED0">
        <w:t>4</w:t>
      </w:r>
      <w:r w:rsidR="00033200" w:rsidRPr="00033200">
        <w:rPr>
          <w:rFonts w:hint="eastAsia"/>
        </w:rPr>
        <w:t>-</w:t>
      </w:r>
      <w:r w:rsidR="00033200" w:rsidRPr="00033200">
        <w:t xml:space="preserve">1 </w:t>
      </w:r>
      <w:r w:rsidR="00033200">
        <w:t>硬件方案设计</w:t>
      </w:r>
    </w:p>
    <w:p w14:paraId="59D2425A" w14:textId="33817D37" w:rsidR="00402A43" w:rsidRDefault="00147ED0" w:rsidP="00197EF3">
      <w:pPr>
        <w:pStyle w:val="3"/>
      </w:pPr>
      <w:bookmarkStart w:id="123" w:name="_Toc509700933"/>
      <w:bookmarkStart w:id="124" w:name="_Toc509918951"/>
      <w:r>
        <w:t>4</w:t>
      </w:r>
      <w:r w:rsidR="00402A43">
        <w:rPr>
          <w:rFonts w:hint="eastAsia"/>
        </w:rPr>
        <w:t xml:space="preserve">.2 </w:t>
      </w:r>
      <w:r w:rsidR="00402A43">
        <w:rPr>
          <w:rFonts w:hint="eastAsia"/>
        </w:rPr>
        <w:t>硬件选型</w:t>
      </w:r>
      <w:bookmarkStart w:id="125" w:name="_GoBack"/>
      <w:bookmarkEnd w:id="123"/>
      <w:bookmarkEnd w:id="124"/>
      <w:bookmarkEnd w:id="125"/>
    </w:p>
    <w:p w14:paraId="72484A3D" w14:textId="6078C6DB" w:rsidR="00402A43" w:rsidRDefault="00147ED0" w:rsidP="00197EF3">
      <w:pPr>
        <w:pStyle w:val="4"/>
      </w:pPr>
      <w:r>
        <w:t>4</w:t>
      </w:r>
      <w:r w:rsidR="00402A43">
        <w:rPr>
          <w:rFonts w:hint="eastAsia"/>
        </w:rPr>
        <w:t xml:space="preserve">.2.1 </w:t>
      </w:r>
      <w:r w:rsidR="00402A43">
        <w:rPr>
          <w:rFonts w:hint="eastAsia"/>
        </w:rPr>
        <w:t>晶振选型</w:t>
      </w:r>
    </w:p>
    <w:p w14:paraId="632B5654" w14:textId="553F151B" w:rsidR="00402A43" w:rsidRDefault="001E137C" w:rsidP="00197EF3">
      <w:r>
        <w:rPr>
          <w:rFonts w:hint="eastAsia"/>
        </w:rPr>
        <w:t>通信</w:t>
      </w:r>
      <w:r>
        <w:t>过程的本身对于时间信息十分的敏感</w:t>
      </w:r>
      <w:r>
        <w:rPr>
          <w:rFonts w:hint="eastAsia"/>
        </w:rPr>
        <w:t>，</w:t>
      </w:r>
      <w:r>
        <w:t>加上</w:t>
      </w:r>
      <w:r>
        <w:t>Chirp</w:t>
      </w:r>
      <w:r>
        <w:t>调制加入了对时域和频域等复杂的操作</w:t>
      </w:r>
      <w:r>
        <w:rPr>
          <w:rFonts w:hint="eastAsia"/>
        </w:rPr>
        <w:t>，</w:t>
      </w:r>
      <w:r>
        <w:t>在系统时钟任何的不稳定都会带来编码的错误</w:t>
      </w:r>
      <w:r>
        <w:rPr>
          <w:rFonts w:hint="eastAsia"/>
        </w:rPr>
        <w:t>，</w:t>
      </w:r>
      <w:r>
        <w:t>所以</w:t>
      </w:r>
      <w:r w:rsidR="008E51D8">
        <w:t>整个过程对频率的来源要求较高</w:t>
      </w:r>
      <w:r w:rsidR="008E51D8">
        <w:rPr>
          <w:rFonts w:hint="eastAsia"/>
        </w:rPr>
        <w:t>，</w:t>
      </w:r>
      <w:proofErr w:type="gramStart"/>
      <w:r w:rsidR="008E51D8">
        <w:t>也就是对晶振</w:t>
      </w:r>
      <w:proofErr w:type="gramEnd"/>
      <w:r w:rsidR="008E51D8">
        <w:t>的要求很高</w:t>
      </w:r>
      <w:r w:rsidR="008E51D8">
        <w:rPr>
          <w:rFonts w:hint="eastAsia"/>
        </w:rPr>
        <w:t>，</w:t>
      </w:r>
      <w:r w:rsidR="008E51D8">
        <w:t>但是多普勒频移会导致</w:t>
      </w:r>
      <w:r w:rsidR="008E51D8">
        <w:t>LoRa</w:t>
      </w:r>
      <w:r w:rsidR="008E51D8">
        <w:t>脉冲产生微小的偏移</w:t>
      </w:r>
      <w:r w:rsidR="008E51D8">
        <w:rPr>
          <w:rFonts w:hint="eastAsia"/>
        </w:rPr>
        <w:t>，</w:t>
      </w:r>
      <w:r w:rsidR="008E51D8">
        <w:t>这一特性</w:t>
      </w:r>
      <w:r w:rsidR="008E51D8">
        <w:rPr>
          <w:rFonts w:hint="eastAsia"/>
        </w:rPr>
        <w:t>减轻</w:t>
      </w:r>
      <w:proofErr w:type="gramStart"/>
      <w:r w:rsidR="008E51D8">
        <w:rPr>
          <w:rFonts w:hint="eastAsia"/>
        </w:rPr>
        <w:t>了对晶振</w:t>
      </w:r>
      <w:proofErr w:type="gramEnd"/>
      <w:r w:rsidR="008E51D8">
        <w:rPr>
          <w:rFonts w:hint="eastAsia"/>
        </w:rPr>
        <w:t>的严格考验。</w:t>
      </w:r>
    </w:p>
    <w:p w14:paraId="70198991" w14:textId="3B6FBA45" w:rsidR="008E51D8" w:rsidRDefault="008E51D8" w:rsidP="00197EF3">
      <w:r>
        <w:t>发射芯片的主要时钟来源</w:t>
      </w:r>
      <w:proofErr w:type="gramStart"/>
      <w:r>
        <w:t>来自于晶振</w:t>
      </w:r>
      <w:proofErr w:type="gramEnd"/>
      <w:r>
        <w:rPr>
          <w:rFonts w:hint="eastAsia"/>
        </w:rPr>
        <w:t>，</w:t>
      </w:r>
      <w:r>
        <w:t>时钟是所有</w:t>
      </w:r>
      <w:r>
        <w:rPr>
          <w:rFonts w:hint="eastAsia"/>
        </w:rPr>
        <w:t>MCU</w:t>
      </w:r>
      <w:r>
        <w:rPr>
          <w:rFonts w:hint="eastAsia"/>
        </w:rPr>
        <w:t>行动的基础，可以使用自带时钟和外部时钟，而在使用外部时钟时，需要对其进行严格的温度矫正，其公式需要参考晶振的电气手册。</w:t>
      </w:r>
    </w:p>
    <w:p w14:paraId="4849B4AB" w14:textId="68714F89" w:rsidR="008E51D8" w:rsidRPr="008E51D8" w:rsidRDefault="008E51D8" w:rsidP="00197EF3">
      <w:r>
        <w:t>在本设计中</w:t>
      </w:r>
      <w:r>
        <w:rPr>
          <w:rFonts w:hint="eastAsia"/>
        </w:rPr>
        <w:t>，</w:t>
      </w:r>
      <w:r>
        <w:t>对时钟有一定的要求</w:t>
      </w:r>
      <w:r>
        <w:rPr>
          <w:rFonts w:hint="eastAsia"/>
        </w:rPr>
        <w:t>，</w:t>
      </w:r>
      <w:r>
        <w:t>根据</w:t>
      </w:r>
      <w:r>
        <w:rPr>
          <w:rFonts w:hint="eastAsia"/>
        </w:rPr>
        <w:t>LoRa</w:t>
      </w:r>
      <w:r>
        <w:rPr>
          <w:rFonts w:hint="eastAsia"/>
        </w:rPr>
        <w:t>调制技术的要求，选择的是灵敏加速度较低的晶振，晶振的灵敏加速度是描述晶振的关键参数，它反映了晶振在短时间内</w:t>
      </w:r>
      <w:r w:rsidR="00E545F9">
        <w:rPr>
          <w:rFonts w:hint="eastAsia"/>
        </w:rPr>
        <w:t>的瞬时频率错误，所以最终</w:t>
      </w:r>
      <w:proofErr w:type="gramStart"/>
      <w:r w:rsidR="00E545F9">
        <w:rPr>
          <w:rFonts w:hint="eastAsia"/>
        </w:rPr>
        <w:t>选择为晶振</w:t>
      </w:r>
      <w:proofErr w:type="gramEnd"/>
      <w:r w:rsidR="00E545F9">
        <w:rPr>
          <w:rFonts w:hint="eastAsia"/>
        </w:rPr>
        <w:t>频率为</w:t>
      </w:r>
      <w:r w:rsidR="00E545F9">
        <w:rPr>
          <w:rFonts w:hint="eastAsia"/>
        </w:rPr>
        <w:t>48MHZ</w:t>
      </w:r>
      <w:r w:rsidR="00E545F9">
        <w:rPr>
          <w:rFonts w:hint="eastAsia"/>
        </w:rPr>
        <w:t>的晶振。</w:t>
      </w:r>
    </w:p>
    <w:p w14:paraId="109BCC1B" w14:textId="67725491" w:rsidR="00655C9F" w:rsidRDefault="00147ED0" w:rsidP="00197EF3">
      <w:pPr>
        <w:pStyle w:val="4"/>
      </w:pPr>
      <w:r>
        <w:lastRenderedPageBreak/>
        <w:t>4</w:t>
      </w:r>
      <w:r w:rsidR="00A2443A">
        <w:rPr>
          <w:rFonts w:hint="eastAsia"/>
        </w:rPr>
        <w:t xml:space="preserve">.2.2 </w:t>
      </w:r>
      <w:r w:rsidR="00A2443A">
        <w:rPr>
          <w:rFonts w:hint="eastAsia"/>
        </w:rPr>
        <w:t>人机交互设备</w:t>
      </w:r>
    </w:p>
    <w:p w14:paraId="43F1D763" w14:textId="32D9AAB8" w:rsidR="00A2443A" w:rsidRDefault="00A2443A" w:rsidP="00197EF3">
      <w:r>
        <w:t>人机交互的输出设备选择</w:t>
      </w:r>
      <w:r>
        <w:rPr>
          <w:rFonts w:hint="eastAsia"/>
        </w:rPr>
        <w:t>ILI9341</w:t>
      </w:r>
      <w:r>
        <w:t>TFT</w:t>
      </w:r>
      <w:r>
        <w:t>液晶显示屏</w:t>
      </w:r>
      <w:r>
        <w:rPr>
          <w:rFonts w:hint="eastAsia"/>
        </w:rPr>
        <w:t>，</w:t>
      </w:r>
      <w:r>
        <w:rPr>
          <w:rFonts w:hint="eastAsia"/>
        </w:rPr>
        <w:t>ILI9341</w:t>
      </w:r>
      <w:r>
        <w:rPr>
          <w:rFonts w:hint="eastAsia"/>
        </w:rPr>
        <w:t>支持</w:t>
      </w:r>
      <w:r>
        <w:rPr>
          <w:rFonts w:hint="eastAsia"/>
        </w:rPr>
        <w:t>8/9</w:t>
      </w:r>
      <w:r w:rsidR="00DD19F3">
        <w:t>/16/18</w:t>
      </w:r>
      <w:r w:rsidR="00DD19F3">
        <w:t>位数据总线的</w:t>
      </w:r>
      <w:r w:rsidR="00DD19F3">
        <w:rPr>
          <w:rFonts w:hint="eastAsia"/>
        </w:rPr>
        <w:t>MCU</w:t>
      </w:r>
      <w:r w:rsidR="00DD19F3">
        <w:rPr>
          <w:rFonts w:hint="eastAsia"/>
        </w:rPr>
        <w:t>接口，</w:t>
      </w:r>
      <w:r w:rsidR="00E37BAE">
        <w:rPr>
          <w:rFonts w:hint="eastAsia"/>
        </w:rPr>
        <w:t>3/4</w:t>
      </w:r>
      <w:r w:rsidR="00E37BAE">
        <w:rPr>
          <w:rFonts w:hint="eastAsia"/>
        </w:rPr>
        <w:t>线的</w:t>
      </w:r>
      <w:r w:rsidR="00E37BAE">
        <w:rPr>
          <w:rFonts w:hint="eastAsia"/>
        </w:rPr>
        <w:t>SPI</w:t>
      </w:r>
      <w:r w:rsidR="00E37BAE">
        <w:rPr>
          <w:rFonts w:hint="eastAsia"/>
        </w:rPr>
        <w:t>接口，和</w:t>
      </w:r>
      <w:r w:rsidR="00DD19F3">
        <w:rPr>
          <w:rFonts w:hint="eastAsia"/>
        </w:rPr>
        <w:t>6/</w:t>
      </w:r>
      <w:r w:rsidR="00DD19F3">
        <w:t>16/18</w:t>
      </w:r>
      <w:r w:rsidR="00DD19F3">
        <w:t>位数据总线的</w:t>
      </w:r>
      <w:r w:rsidR="00DD19F3">
        <w:rPr>
          <w:rFonts w:hint="eastAsia"/>
        </w:rPr>
        <w:t>RGB</w:t>
      </w:r>
      <w:r w:rsidR="00E37BAE">
        <w:rPr>
          <w:rFonts w:hint="eastAsia"/>
        </w:rPr>
        <w:t>接口</w:t>
      </w:r>
      <w:r w:rsidR="00DD19F3">
        <w:rPr>
          <w:rFonts w:hint="eastAsia"/>
        </w:rPr>
        <w:t>，</w:t>
      </w:r>
      <w:r w:rsidR="00E37BAE">
        <w:rPr>
          <w:rFonts w:hint="eastAsia"/>
        </w:rPr>
        <w:t>通过控制显示屏内的</w:t>
      </w:r>
      <w:r w:rsidR="00E37BAE">
        <w:rPr>
          <w:rFonts w:hint="eastAsia"/>
        </w:rPr>
        <w:t>GRAM</w:t>
      </w:r>
      <w:r w:rsidR="004B2CF9">
        <w:rPr>
          <w:rFonts w:hint="eastAsia"/>
        </w:rPr>
        <w:t>地址寄存器可以控制图像的显示方位，</w:t>
      </w:r>
      <w:r w:rsidR="00DD19F3">
        <w:rPr>
          <w:rFonts w:hint="eastAsia"/>
        </w:rPr>
        <w:t>，指定的窗口区域可以选择性的更新，因此，可以在图像区域同时独立的显示移动图像，而在本设计中，因</w:t>
      </w:r>
      <w:r w:rsidR="00DD19F3">
        <w:rPr>
          <w:rFonts w:hint="eastAsia"/>
        </w:rPr>
        <w:t>MCU</w:t>
      </w:r>
      <w:r w:rsidR="00DD19F3">
        <w:rPr>
          <w:rFonts w:hint="eastAsia"/>
        </w:rPr>
        <w:t>的接口有限，所以选择通信方式为</w:t>
      </w:r>
      <w:r w:rsidR="00DD19F3">
        <w:rPr>
          <w:rFonts w:hint="eastAsia"/>
        </w:rPr>
        <w:t>SPI</w:t>
      </w:r>
      <w:r w:rsidR="00DD19F3">
        <w:rPr>
          <w:rFonts w:hint="eastAsia"/>
        </w:rPr>
        <w:t>通信。</w:t>
      </w:r>
    </w:p>
    <w:p w14:paraId="2FE0D7EB" w14:textId="54AB4A3E" w:rsidR="00DD19F3" w:rsidRPr="004B1A75" w:rsidRDefault="00DD19F3" w:rsidP="00197EF3">
      <w:r w:rsidRPr="00DD19F3">
        <w:t>SPI</w:t>
      </w:r>
      <w:r>
        <w:rPr>
          <w:rFonts w:hint="eastAsia"/>
        </w:rPr>
        <w:t>（</w:t>
      </w:r>
      <w:r w:rsidR="00D57473" w:rsidRPr="00D57473">
        <w:t>Serial Peripheral Interface</w:t>
      </w:r>
      <w:r>
        <w:rPr>
          <w:rFonts w:hint="eastAsia"/>
        </w:rPr>
        <w:t>）</w:t>
      </w:r>
      <w:r w:rsidR="00D82327">
        <w:rPr>
          <w:rFonts w:hint="eastAsia"/>
        </w:rPr>
        <w:t>是常用的</w:t>
      </w:r>
      <w:r w:rsidR="00FA2B68">
        <w:rPr>
          <w:rFonts w:hint="eastAsia"/>
        </w:rPr>
        <w:t>模块</w:t>
      </w:r>
      <w:r w:rsidR="00D82327">
        <w:rPr>
          <w:rFonts w:hint="eastAsia"/>
        </w:rPr>
        <w:t>通信方式，它的优点在于可以在保持速度快的同时只需要使用芯片的</w:t>
      </w:r>
      <w:r w:rsidR="00D82327">
        <w:rPr>
          <w:rFonts w:hint="eastAsia"/>
        </w:rPr>
        <w:t>4</w:t>
      </w:r>
      <w:r w:rsidR="00D82327">
        <w:rPr>
          <w:rFonts w:hint="eastAsia"/>
        </w:rPr>
        <w:t>根引脚</w:t>
      </w:r>
      <w:r w:rsidR="00FA2B68">
        <w:rPr>
          <w:rFonts w:hint="eastAsia"/>
        </w:rPr>
        <w:t>甚至于只用</w:t>
      </w:r>
      <w:r w:rsidR="00FA2B68">
        <w:rPr>
          <w:rFonts w:hint="eastAsia"/>
        </w:rPr>
        <w:t>3</w:t>
      </w:r>
      <w:r w:rsidR="00FA2B68">
        <w:rPr>
          <w:rFonts w:hint="eastAsia"/>
        </w:rPr>
        <w:t>根就可以完成控制，它还是全双工的通讯模式可以同时发送和接收</w:t>
      </w:r>
      <w:r w:rsidR="00D82327">
        <w:rPr>
          <w:rFonts w:hint="eastAsia"/>
        </w:rPr>
        <w:t>，</w:t>
      </w:r>
      <w:r w:rsidR="00FA2B68">
        <w:rPr>
          <w:rFonts w:hint="eastAsia"/>
        </w:rPr>
        <w:t>较少的引脚占用使得在</w:t>
      </w:r>
      <w:r w:rsidR="00FA2B68">
        <w:rPr>
          <w:rFonts w:hint="eastAsia"/>
        </w:rPr>
        <w:t>PCB</w:t>
      </w:r>
      <w:r w:rsidR="00FA2B68">
        <w:rPr>
          <w:rFonts w:hint="eastAsia"/>
        </w:rPr>
        <w:t>上布线更加简单，这些优异的特性使</w:t>
      </w:r>
      <w:r w:rsidR="00FA2B68">
        <w:rPr>
          <w:rFonts w:hint="eastAsia"/>
        </w:rPr>
        <w:t>SPI</w:t>
      </w:r>
      <w:r w:rsidR="00FA2B68">
        <w:rPr>
          <w:rFonts w:hint="eastAsia"/>
        </w:rPr>
        <w:t>通信成为越来越多设计的可选方式之一</w:t>
      </w:r>
      <w:r w:rsidR="00BD3F60">
        <w:rPr>
          <w:rFonts w:hint="eastAsia"/>
        </w:rPr>
        <w:t>，</w:t>
      </w:r>
      <w:r w:rsidR="00FA2B68">
        <w:rPr>
          <w:rFonts w:hint="eastAsia"/>
        </w:rPr>
        <w:t>SPI</w:t>
      </w:r>
      <w:r w:rsidR="00FA2B68">
        <w:rPr>
          <w:rFonts w:hint="eastAsia"/>
        </w:rPr>
        <w:t>通讯的四根引脚分为</w:t>
      </w:r>
      <w:r w:rsidR="00BD3F60" w:rsidRPr="00BD3F60">
        <w:rPr>
          <w:rFonts w:hint="eastAsia"/>
        </w:rPr>
        <w:t>是</w:t>
      </w:r>
      <w:r w:rsidR="00BD3F60" w:rsidRPr="00BD3F60">
        <w:rPr>
          <w:rFonts w:hint="eastAsia"/>
        </w:rPr>
        <w:t>SDI</w:t>
      </w:r>
      <w:r w:rsidR="00BD3F60" w:rsidRPr="00BD3F60">
        <w:rPr>
          <w:rFonts w:hint="eastAsia"/>
        </w:rPr>
        <w:t>（数据输入）、</w:t>
      </w:r>
      <w:r w:rsidR="00BD3F60" w:rsidRPr="00BD3F60">
        <w:rPr>
          <w:rFonts w:hint="eastAsia"/>
        </w:rPr>
        <w:t>SDO</w:t>
      </w:r>
      <w:r w:rsidR="00BD3F60" w:rsidRPr="00BD3F60">
        <w:rPr>
          <w:rFonts w:hint="eastAsia"/>
        </w:rPr>
        <w:t>（数据输出）、</w:t>
      </w:r>
      <w:r w:rsidR="00BD3F60" w:rsidRPr="00BD3F60">
        <w:rPr>
          <w:rFonts w:hint="eastAsia"/>
        </w:rPr>
        <w:t>SCLK</w:t>
      </w:r>
      <w:r w:rsidR="00BD3F60" w:rsidRPr="00BD3F60">
        <w:rPr>
          <w:rFonts w:hint="eastAsia"/>
        </w:rPr>
        <w:t>（时钟）、</w:t>
      </w:r>
      <w:r w:rsidR="00BD3F60" w:rsidRPr="00BD3F60">
        <w:rPr>
          <w:rFonts w:hint="eastAsia"/>
        </w:rPr>
        <w:t>CS</w:t>
      </w:r>
      <w:r w:rsidR="00BD3F60" w:rsidRPr="00BD3F60">
        <w:rPr>
          <w:rFonts w:hint="eastAsia"/>
        </w:rPr>
        <w:t>（片选）。</w:t>
      </w:r>
      <w:r w:rsidR="00FA2B68">
        <w:t>CS</w:t>
      </w:r>
      <w:r w:rsidR="00FA2B68">
        <w:rPr>
          <w:rFonts w:hint="eastAsia"/>
        </w:rPr>
        <w:t>（片选）引脚是用来确定控制器与哪一个模块通讯的状态位，也就是说在片选使能的情况下，通信才能进行，这一特点也使</w:t>
      </w:r>
      <w:r w:rsidR="00FA2B68">
        <w:rPr>
          <w:rFonts w:hint="eastAsia"/>
        </w:rPr>
        <w:t>MCU</w:t>
      </w:r>
      <w:r w:rsidR="00FA2B68">
        <w:rPr>
          <w:rFonts w:hint="eastAsia"/>
        </w:rPr>
        <w:t>可以通过片选功能与多个子模块进行通讯，</w:t>
      </w:r>
      <w:r w:rsidR="00BD3F60" w:rsidRPr="00BD3F60">
        <w:rPr>
          <w:rFonts w:hint="eastAsia"/>
        </w:rPr>
        <w:t>接下来就负责通讯的</w:t>
      </w:r>
      <w:r w:rsidR="00BD3F60" w:rsidRPr="00BD3F60">
        <w:rPr>
          <w:rFonts w:hint="eastAsia"/>
        </w:rPr>
        <w:t>3</w:t>
      </w:r>
      <w:r w:rsidR="00BD3F60" w:rsidRPr="00BD3F60">
        <w:rPr>
          <w:rFonts w:hint="eastAsia"/>
        </w:rPr>
        <w:t>根线了。</w:t>
      </w:r>
      <w:r w:rsidR="00FA2B68">
        <w:rPr>
          <w:rFonts w:hint="eastAsia"/>
        </w:rPr>
        <w:t>通信也就是数据的传递，和人说话一样，需要在同一时间</w:t>
      </w:r>
      <w:r w:rsidR="001C19B3">
        <w:rPr>
          <w:rFonts w:hint="eastAsia"/>
        </w:rPr>
        <w:t>进行交流，所以</w:t>
      </w:r>
      <w:r w:rsidR="001C19B3">
        <w:rPr>
          <w:rFonts w:hint="eastAsia"/>
        </w:rPr>
        <w:t>SCLK</w:t>
      </w:r>
      <w:r w:rsidR="001C19B3">
        <w:rPr>
          <w:rFonts w:hint="eastAsia"/>
        </w:rPr>
        <w:t>（时钟）信息就很重要，</w:t>
      </w:r>
      <w:r w:rsidR="001C19B3">
        <w:rPr>
          <w:rFonts w:hint="eastAsia"/>
        </w:rPr>
        <w:t>SPI</w:t>
      </w:r>
      <w:r w:rsidR="001C19B3">
        <w:rPr>
          <w:rFonts w:hint="eastAsia"/>
        </w:rPr>
        <w:t>通信中的数据是按位为单位进行传输的，</w:t>
      </w:r>
      <w:r w:rsidR="001C19B3">
        <w:rPr>
          <w:rFonts w:hint="eastAsia"/>
        </w:rPr>
        <w:t>SCLK</w:t>
      </w:r>
      <w:r w:rsidR="001C19B3">
        <w:rPr>
          <w:rFonts w:hint="eastAsia"/>
        </w:rPr>
        <w:t>负责控制时钟脉冲，而其他的两根线就负责传递信息，分别是输入和输出，在脉冲信号上升或者下降时进行传递，一次传递一位，所以需要</w:t>
      </w:r>
      <w:r w:rsidR="001C19B3">
        <w:rPr>
          <w:rFonts w:hint="eastAsia"/>
        </w:rPr>
        <w:t>8</w:t>
      </w:r>
      <w:r w:rsidR="001C19B3">
        <w:rPr>
          <w:rFonts w:hint="eastAsia"/>
        </w:rPr>
        <w:t>次才能传输一个字节的数据</w:t>
      </w:r>
      <w:r w:rsidR="00BD3F60" w:rsidRPr="00BD3F60">
        <w:rPr>
          <w:rFonts w:hint="eastAsia"/>
        </w:rPr>
        <w:t>。</w:t>
      </w:r>
      <w:r w:rsidR="00BD3F60">
        <w:rPr>
          <w:rFonts w:hint="eastAsia"/>
        </w:rPr>
        <w:t>而本设计中</w:t>
      </w:r>
      <w:r w:rsidR="00BD3F60">
        <w:rPr>
          <w:rFonts w:hint="eastAsia"/>
        </w:rPr>
        <w:t>ILI9341</w:t>
      </w:r>
      <w:r w:rsidR="00BD3F60">
        <w:t>TFT</w:t>
      </w:r>
      <w:proofErr w:type="gramStart"/>
      <w:r w:rsidR="00BD3F60">
        <w:t>液晶显示屏只作为</w:t>
      </w:r>
      <w:proofErr w:type="gramEnd"/>
      <w:r w:rsidR="00BD3F60">
        <w:t>输出</w:t>
      </w:r>
      <w:r w:rsidR="00BD3F60">
        <w:rPr>
          <w:rFonts w:hint="eastAsia"/>
        </w:rPr>
        <w:t>，</w:t>
      </w:r>
      <w:r w:rsidR="00BD3F60">
        <w:t>故没有使用</w:t>
      </w:r>
      <w:r w:rsidR="00BD3F60" w:rsidRPr="004B1A75">
        <w:t>SDI</w:t>
      </w:r>
      <w:r w:rsidR="00BD3F60" w:rsidRPr="004B1A75">
        <w:t>口</w:t>
      </w:r>
      <w:r w:rsidR="00BD3F60" w:rsidRPr="004B1A75">
        <w:rPr>
          <w:rFonts w:hint="eastAsia"/>
        </w:rPr>
        <w:t>，</w:t>
      </w:r>
      <w:r w:rsidR="00BD3F60" w:rsidRPr="004B1A75">
        <w:t>只使用了三根线就完成了与屏幕的通信</w:t>
      </w:r>
      <w:r w:rsidR="00BD3F60" w:rsidRPr="004B1A75">
        <w:rPr>
          <w:rFonts w:hint="eastAsia"/>
        </w:rPr>
        <w:t>。</w:t>
      </w:r>
    </w:p>
    <w:p w14:paraId="5FC81BE0" w14:textId="28D03A18" w:rsidR="00BD3F60" w:rsidRPr="004B1A75" w:rsidRDefault="00BD3F60" w:rsidP="00197EF3">
      <w:r w:rsidRPr="004B1A75">
        <w:t>人机交互的</w:t>
      </w:r>
      <w:r w:rsidR="001C19B3">
        <w:rPr>
          <w:rFonts w:hint="eastAsia"/>
        </w:rPr>
        <w:t>输入</w:t>
      </w:r>
      <w:r w:rsidR="001C19B3">
        <w:t>方式选择</w:t>
      </w:r>
      <w:r w:rsidRPr="004B1A75">
        <w:t>的是按键输入</w:t>
      </w:r>
      <w:r w:rsidRPr="004B1A75">
        <w:rPr>
          <w:rFonts w:hint="eastAsia"/>
        </w:rPr>
        <w:t>，</w:t>
      </w:r>
      <w:r w:rsidRPr="004B1A75">
        <w:t>总共有</w:t>
      </w:r>
      <w:r w:rsidRPr="004B1A75">
        <w:rPr>
          <w:rFonts w:hint="eastAsia"/>
        </w:rPr>
        <w:t>7</w:t>
      </w:r>
      <w:r w:rsidR="001C19B3">
        <w:rPr>
          <w:rFonts w:hint="eastAsia"/>
        </w:rPr>
        <w:t>个输入，分别是上、下、右、左</w:t>
      </w:r>
      <w:r w:rsidRPr="004B1A75">
        <w:rPr>
          <w:rFonts w:hint="eastAsia"/>
        </w:rPr>
        <w:t>、</w:t>
      </w:r>
      <w:r w:rsidR="001C19B3">
        <w:rPr>
          <w:rFonts w:hint="eastAsia"/>
        </w:rPr>
        <w:t>返回、确认</w:t>
      </w:r>
      <w:r w:rsidRPr="004B1A75">
        <w:rPr>
          <w:rFonts w:hint="eastAsia"/>
        </w:rPr>
        <w:t>和电源。有两种选择方案，第一种是</w:t>
      </w:r>
      <w:r w:rsidRPr="004B1A75">
        <w:rPr>
          <w:rFonts w:hint="eastAsia"/>
        </w:rPr>
        <w:t>3*</w:t>
      </w:r>
      <w:r w:rsidRPr="004B1A75">
        <w:t>3</w:t>
      </w:r>
      <w:r w:rsidRPr="004B1A75">
        <w:t>的矩阵扫描方式</w:t>
      </w:r>
      <w:r w:rsidRPr="004B1A75">
        <w:rPr>
          <w:rFonts w:hint="eastAsia"/>
        </w:rPr>
        <w:t>，</w:t>
      </w:r>
      <w:r w:rsidRPr="004B1A75">
        <w:t>第二种是</w:t>
      </w:r>
      <w:r w:rsidRPr="004B1A75">
        <w:rPr>
          <w:rFonts w:hint="eastAsia"/>
        </w:rPr>
        <w:t>7</w:t>
      </w:r>
      <w:r w:rsidRPr="004B1A75">
        <w:rPr>
          <w:rFonts w:hint="eastAsia"/>
        </w:rPr>
        <w:t>个按键分别接入</w:t>
      </w:r>
      <w:r w:rsidRPr="004B1A75">
        <w:rPr>
          <w:rFonts w:hint="eastAsia"/>
        </w:rPr>
        <w:t>I/O</w:t>
      </w:r>
      <w:r w:rsidRPr="004B1A75">
        <w:rPr>
          <w:rFonts w:hint="eastAsia"/>
        </w:rPr>
        <w:t>口由高低电平控制。由于实际操作过程中，</w:t>
      </w:r>
      <w:proofErr w:type="gramStart"/>
      <w:r w:rsidRPr="004B1A75">
        <w:rPr>
          <w:rFonts w:hint="eastAsia"/>
        </w:rPr>
        <w:t>电源键易碰到</w:t>
      </w:r>
      <w:proofErr w:type="gramEnd"/>
      <w:r w:rsidRPr="004B1A75">
        <w:rPr>
          <w:rFonts w:hint="eastAsia"/>
        </w:rPr>
        <w:t>，容易导致误操作，故而程序设计成长按</w:t>
      </w:r>
      <w:r w:rsidRPr="004B1A75">
        <w:rPr>
          <w:rFonts w:hint="eastAsia"/>
        </w:rPr>
        <w:t>2</w:t>
      </w:r>
      <w:r w:rsidRPr="004B1A75">
        <w:rPr>
          <w:rFonts w:hint="eastAsia"/>
        </w:rPr>
        <w:t>秒才会进行开关动作，所以按键选择由</w:t>
      </w:r>
      <w:r w:rsidRPr="004B1A75">
        <w:rPr>
          <w:rFonts w:hint="eastAsia"/>
        </w:rPr>
        <w:t>I/O</w:t>
      </w:r>
      <w:r w:rsidRPr="004B1A75">
        <w:rPr>
          <w:rFonts w:hint="eastAsia"/>
        </w:rPr>
        <w:t>接口的高低电平控制。</w:t>
      </w:r>
    </w:p>
    <w:p w14:paraId="1AE2417C" w14:textId="67E8B52C" w:rsidR="00BD3F60" w:rsidRDefault="00147ED0" w:rsidP="00197EF3">
      <w:pPr>
        <w:pStyle w:val="4"/>
      </w:pPr>
      <w:r>
        <w:t>4</w:t>
      </w:r>
      <w:r w:rsidR="00D76CC9">
        <w:rPr>
          <w:rFonts w:hint="eastAsia"/>
        </w:rPr>
        <w:t xml:space="preserve">.2.3 </w:t>
      </w:r>
      <w:r w:rsidR="00D76CC9">
        <w:rPr>
          <w:rFonts w:hint="eastAsia"/>
        </w:rPr>
        <w:t>嵌入式定位</w:t>
      </w:r>
    </w:p>
    <w:p w14:paraId="74F6F51B" w14:textId="176779A4" w:rsidR="00D76CC9" w:rsidRPr="00D76CC9" w:rsidRDefault="005135D9" w:rsidP="00197EF3">
      <w:r>
        <w:rPr>
          <w:rFonts w:hint="eastAsia"/>
        </w:rPr>
        <w:t>确定位置的</w:t>
      </w:r>
      <w:r w:rsidR="00D76CC9">
        <w:t>模块使用的是</w:t>
      </w:r>
      <w:r w:rsidR="00D76CC9" w:rsidRPr="00D76CC9">
        <w:t>UBLOX_NEO-M8N</w:t>
      </w:r>
      <w:r w:rsidR="00D76CC9">
        <w:rPr>
          <w:rFonts w:hint="eastAsia"/>
        </w:rPr>
        <w:t>，</w:t>
      </w:r>
      <w:r w:rsidR="00D76CC9">
        <w:t>它</w:t>
      </w:r>
      <w:r w:rsidR="00D76CC9" w:rsidRPr="00D76CC9">
        <w:rPr>
          <w:rFonts w:hint="eastAsia"/>
        </w:rPr>
        <w:t>是一款高性能</w:t>
      </w:r>
      <w:r w:rsidR="00D76CC9" w:rsidRPr="00D76CC9">
        <w:rPr>
          <w:rFonts w:hint="eastAsia"/>
        </w:rPr>
        <w:t>,</w:t>
      </w:r>
      <w:r w:rsidR="00D76CC9" w:rsidRPr="00D76CC9">
        <w:rPr>
          <w:rFonts w:hint="eastAsia"/>
        </w:rPr>
        <w:t>高</w:t>
      </w:r>
      <w:r>
        <w:rPr>
          <w:rFonts w:hint="eastAsia"/>
        </w:rPr>
        <w:t>精度</w:t>
      </w:r>
      <w:r w:rsidR="00D76CC9" w:rsidRPr="00D76CC9">
        <w:rPr>
          <w:rFonts w:hint="eastAsia"/>
        </w:rPr>
        <w:t>的</w:t>
      </w:r>
      <w:r w:rsidR="0036679D">
        <w:rPr>
          <w:rFonts w:hint="eastAsia"/>
        </w:rPr>
        <w:t>定位</w:t>
      </w:r>
      <w:r>
        <w:rPr>
          <w:rFonts w:hint="eastAsia"/>
        </w:rPr>
        <w:t>导航</w:t>
      </w:r>
      <w:r w:rsidR="00D76CC9" w:rsidRPr="00D76CC9">
        <w:rPr>
          <w:rFonts w:hint="eastAsia"/>
        </w:rPr>
        <w:t>模块</w:t>
      </w:r>
      <w:r w:rsidR="00D76CC9" w:rsidRPr="00D76CC9">
        <w:rPr>
          <w:rFonts w:hint="eastAsia"/>
        </w:rPr>
        <w:t>,</w:t>
      </w:r>
      <w:r w:rsidR="00D76CC9" w:rsidRPr="00D76CC9">
        <w:rPr>
          <w:rFonts w:hint="eastAsia"/>
        </w:rPr>
        <w:t>优良的性能应用在手持机定位</w:t>
      </w:r>
      <w:r w:rsidR="00D76CC9">
        <w:rPr>
          <w:rFonts w:hint="eastAsia"/>
        </w:rPr>
        <w:t>，</w:t>
      </w:r>
      <w:r>
        <w:rPr>
          <w:rFonts w:hint="eastAsia"/>
        </w:rPr>
        <w:t>因为它的拥有很高精度，所以在很近的范围内也能很好的反应，这样就算角落也能覆盖到，</w:t>
      </w:r>
      <w:r w:rsidR="00D76CC9">
        <w:rPr>
          <w:rFonts w:hint="eastAsia"/>
        </w:rPr>
        <w:t>它更是能同时</w:t>
      </w:r>
      <w:proofErr w:type="gramStart"/>
      <w:r w:rsidR="00D76CC9">
        <w:rPr>
          <w:rFonts w:hint="eastAsia"/>
        </w:rPr>
        <w:t>支持三模</w:t>
      </w:r>
      <w:r>
        <w:rPr>
          <w:rFonts w:hint="eastAsia"/>
        </w:rPr>
        <w:t>导航</w:t>
      </w:r>
      <w:proofErr w:type="gramEnd"/>
      <w:r w:rsidR="00D76CC9">
        <w:rPr>
          <w:rFonts w:hint="eastAsia"/>
        </w:rPr>
        <w:t>，即</w:t>
      </w:r>
      <w:r w:rsidR="007C260A">
        <w:rPr>
          <w:rFonts w:hint="eastAsia"/>
        </w:rPr>
        <w:t>美国的</w:t>
      </w:r>
      <w:r w:rsidR="007C260A">
        <w:rPr>
          <w:rFonts w:hint="eastAsia"/>
        </w:rPr>
        <w:t>GPS</w:t>
      </w:r>
      <w:r>
        <w:rPr>
          <w:rFonts w:hint="eastAsia"/>
        </w:rPr>
        <w:t>全球定位系统</w:t>
      </w:r>
      <w:r w:rsidR="007C260A">
        <w:rPr>
          <w:rFonts w:hint="eastAsia"/>
        </w:rPr>
        <w:t>、俄罗斯的</w:t>
      </w:r>
      <w:r w:rsidR="007C260A" w:rsidRPr="007C260A">
        <w:t>GLONASS</w:t>
      </w:r>
      <w:r>
        <w:rPr>
          <w:rFonts w:hint="eastAsia"/>
        </w:rPr>
        <w:t>全球导航卫星系统</w:t>
      </w:r>
      <w:r w:rsidR="007C260A">
        <w:t>和</w:t>
      </w:r>
      <w:r>
        <w:rPr>
          <w:rFonts w:hint="eastAsia"/>
        </w:rPr>
        <w:t>BDS</w:t>
      </w:r>
      <w:r>
        <w:rPr>
          <w:rFonts w:hint="eastAsia"/>
        </w:rPr>
        <w:t>也就是中国自主研发的北斗卫星导航系统</w:t>
      </w:r>
      <w:r w:rsidR="007C260A">
        <w:rPr>
          <w:rFonts w:hint="eastAsia"/>
        </w:rPr>
        <w:t>。</w:t>
      </w:r>
    </w:p>
    <w:p w14:paraId="4125FC74" w14:textId="67B5BD6E" w:rsidR="00D76CC9" w:rsidRDefault="00EE3E66" w:rsidP="00197EF3">
      <w:r>
        <w:lastRenderedPageBreak/>
        <w:t>定位模块属于室外定位系统</w:t>
      </w:r>
      <w:r>
        <w:rPr>
          <w:rFonts w:hint="eastAsia"/>
        </w:rPr>
        <w:t>，</w:t>
      </w:r>
      <w:r>
        <w:t>需要在整体外壳外接一根天线</w:t>
      </w:r>
      <w:r>
        <w:rPr>
          <w:rFonts w:hint="eastAsia"/>
        </w:rPr>
        <w:t>才能得到卫星下传的定位信息，而模块在第一次使用和长时间断电的情况下，</w:t>
      </w:r>
      <w:r w:rsidR="005135D9">
        <w:rPr>
          <w:rFonts w:hint="eastAsia"/>
        </w:rPr>
        <w:t>将会使用冷启动方式，顾名思义，模块在启动过程中需要一个预热的过程才会接受到精准的信息，在启动前模块内没有任何星历的参数，要重新开始搜寻卫星，然后进行通信下载星历信息，</w:t>
      </w:r>
      <w:r w:rsidR="0013185B">
        <w:rPr>
          <w:rFonts w:hint="eastAsia"/>
        </w:rPr>
        <w:t>对收到的信息进行复杂的算法判断输出信息是否可用，这时收到的信息往往不准确，偏差较大，就好比人突然出现在一个陌生的地点时，不熟悉周边的环境，需要一段时间去适应才能准确的得到定位的信息</w:t>
      </w:r>
      <w:r>
        <w:rPr>
          <w:rFonts w:hint="eastAsia"/>
        </w:rPr>
        <w:t>。所以需要下载卫星数据，正常需要</w:t>
      </w:r>
      <w:r>
        <w:rPr>
          <w:rFonts w:hint="eastAsia"/>
        </w:rPr>
        <w:t>1-10</w:t>
      </w:r>
      <w:r>
        <w:rPr>
          <w:rFonts w:hint="eastAsia"/>
        </w:rPr>
        <w:t>分钟不等才能定位到。</w:t>
      </w:r>
    </w:p>
    <w:p w14:paraId="6952BA7E" w14:textId="69FA7213" w:rsidR="00EE3E66" w:rsidRDefault="0013185B" w:rsidP="00197EF3">
      <w:r>
        <w:rPr>
          <w:rFonts w:hint="eastAsia"/>
        </w:rPr>
        <w:t>而在使用的过程中不会时刻的开机，短暂的关机后再次使用如果还需要等待很久，这样使用十分不便</w:t>
      </w:r>
      <w:r w:rsidR="00EE3E66">
        <w:rPr>
          <w:rFonts w:hint="eastAsia"/>
        </w:rPr>
        <w:t>，</w:t>
      </w:r>
      <w:r>
        <w:rPr>
          <w:rFonts w:hint="eastAsia"/>
        </w:rPr>
        <w:t>所以需要为模块提供短暂的供电电源，这样在关机时，后备电源就可以为模块供电，模块中还存有下载的星历信息，在下一次开机时，就可以快速得到准确的周边信息，使设备使用更加的方便，</w:t>
      </w:r>
      <w:r w:rsidR="00EE3E66">
        <w:t>为了使模块减少下载卫星数据时间</w:t>
      </w:r>
      <w:r w:rsidR="00EE3E66">
        <w:rPr>
          <w:rFonts w:hint="eastAsia"/>
        </w:rPr>
        <w:t>，本设计中为</w:t>
      </w:r>
      <w:r w:rsidR="00254DAB">
        <w:rPr>
          <w:rFonts w:hint="eastAsia"/>
        </w:rPr>
        <w:t>定位</w:t>
      </w:r>
      <w:r>
        <w:rPr>
          <w:rFonts w:hint="eastAsia"/>
        </w:rPr>
        <w:t>芯片配备了一块超级电容，作为后备电池，在关机的时候，模块供电还可以维持</w:t>
      </w:r>
      <w:r>
        <w:rPr>
          <w:rFonts w:hint="eastAsia"/>
        </w:rPr>
        <w:t>8~</w:t>
      </w:r>
      <w:r>
        <w:t>10</w:t>
      </w:r>
      <w:r>
        <w:t>小时</w:t>
      </w:r>
      <w:r>
        <w:rPr>
          <w:rFonts w:hint="eastAsia"/>
        </w:rPr>
        <w:t>，</w:t>
      </w:r>
      <w:r w:rsidR="00254DAB">
        <w:rPr>
          <w:rFonts w:hint="eastAsia"/>
        </w:rPr>
        <w:t>在</w:t>
      </w:r>
      <w:r w:rsidR="00254DAB">
        <w:t>整机关机而后备电池还有电的情况下</w:t>
      </w:r>
      <w:r w:rsidR="00254DAB">
        <w:rPr>
          <w:rFonts w:hint="eastAsia"/>
        </w:rPr>
        <w:t>，</w:t>
      </w:r>
      <w:r w:rsidR="00254DAB">
        <w:t>启动机器</w:t>
      </w:r>
      <w:r w:rsidR="00254DAB">
        <w:rPr>
          <w:rFonts w:hint="eastAsia"/>
        </w:rPr>
        <w:t>，</w:t>
      </w:r>
      <w:r w:rsidR="00254DAB">
        <w:t>速度会比冷启动要快的多</w:t>
      </w:r>
      <w:r w:rsidR="00254DAB">
        <w:rPr>
          <w:rFonts w:hint="eastAsia"/>
        </w:rPr>
        <w:t>。</w:t>
      </w:r>
    </w:p>
    <w:p w14:paraId="25C95123" w14:textId="6623108A" w:rsidR="00254DAB" w:rsidRDefault="00254DAB" w:rsidP="00197EF3">
      <w:r>
        <w:t>在接受地理信息的时候</w:t>
      </w:r>
      <w:r>
        <w:rPr>
          <w:rFonts w:hint="eastAsia"/>
        </w:rPr>
        <w:t>，</w:t>
      </w:r>
      <w:r>
        <w:t>定位模块和</w:t>
      </w:r>
      <w:r>
        <w:rPr>
          <w:rFonts w:hint="eastAsia"/>
        </w:rPr>
        <w:t>MCU</w:t>
      </w:r>
      <w:r>
        <w:rPr>
          <w:rFonts w:hint="eastAsia"/>
        </w:rPr>
        <w:t>的通信方式为</w:t>
      </w:r>
      <w:r w:rsidRPr="00254DAB">
        <w:t>UART</w:t>
      </w:r>
      <w:r>
        <w:t>接口</w:t>
      </w:r>
      <w:r>
        <w:rPr>
          <w:rFonts w:hint="eastAsia"/>
        </w:rPr>
        <w:t>，</w:t>
      </w:r>
      <w:r w:rsidR="008D3195">
        <w:rPr>
          <w:rFonts w:hint="eastAsia"/>
        </w:rPr>
        <w:t>通用异步收发传输器，</w:t>
      </w:r>
      <w:r w:rsidR="0013185B">
        <w:rPr>
          <w:rFonts w:hint="eastAsia"/>
        </w:rPr>
        <w:t>这是模块通讯最为常用的通信接口，</w:t>
      </w:r>
      <w:r w:rsidR="00AE21BA">
        <w:rPr>
          <w:rFonts w:hint="eastAsia"/>
        </w:rPr>
        <w:t>信息用过该一次传递</w:t>
      </w:r>
      <w:proofErr w:type="gramStart"/>
      <w:r w:rsidR="00AE21BA">
        <w:rPr>
          <w:rFonts w:hint="eastAsia"/>
        </w:rPr>
        <w:t>一</w:t>
      </w:r>
      <w:proofErr w:type="gramEnd"/>
      <w:r w:rsidR="00AE21BA">
        <w:rPr>
          <w:rFonts w:hint="eastAsia"/>
        </w:rPr>
        <w:t>字符到</w:t>
      </w:r>
      <w:r w:rsidR="00AE21BA">
        <w:rPr>
          <w:rFonts w:hint="eastAsia"/>
        </w:rPr>
        <w:t>MCU</w:t>
      </w:r>
      <w:r w:rsidR="008D3195">
        <w:rPr>
          <w:rFonts w:hint="eastAsia"/>
        </w:rPr>
        <w:t>。</w:t>
      </w:r>
      <w:r w:rsidR="008D3195">
        <w:t>MCU</w:t>
      </w:r>
      <w:r w:rsidR="008D3195">
        <w:rPr>
          <w:rFonts w:hint="eastAsia"/>
        </w:rPr>
        <w:t>内部集成了</w:t>
      </w:r>
      <w:r w:rsidR="008D3195">
        <w:t>UART</w:t>
      </w:r>
      <w:r w:rsidR="008D3195">
        <w:rPr>
          <w:rFonts w:hint="eastAsia"/>
        </w:rPr>
        <w:t>外设，只需简单的设置即可与外界传输数据。通过</w:t>
      </w:r>
      <w:r w:rsidR="008D3195">
        <w:t>UART</w:t>
      </w:r>
      <w:r w:rsidR="008D3195">
        <w:rPr>
          <w:rFonts w:hint="eastAsia"/>
        </w:rPr>
        <w:t>读取数据</w:t>
      </w:r>
      <w:r>
        <w:t>会得到很多信息</w:t>
      </w:r>
      <w:r>
        <w:rPr>
          <w:rFonts w:hint="eastAsia"/>
        </w:rPr>
        <w:t>：</w:t>
      </w:r>
      <w:r w:rsidRPr="00254DAB">
        <w:rPr>
          <w:rFonts w:hint="eastAsia"/>
        </w:rPr>
        <w:t>GPGSV</w:t>
      </w:r>
      <w:r w:rsidRPr="00254DAB">
        <w:rPr>
          <w:rFonts w:hint="eastAsia"/>
        </w:rPr>
        <w:t>：可见卫星信息</w:t>
      </w:r>
      <w:r>
        <w:rPr>
          <w:rFonts w:hint="eastAsia"/>
        </w:rPr>
        <w:t>、</w:t>
      </w:r>
      <w:r w:rsidRPr="00254DAB">
        <w:rPr>
          <w:rFonts w:hint="eastAsia"/>
        </w:rPr>
        <w:t>GPGLL</w:t>
      </w:r>
      <w:r w:rsidRPr="00254DAB">
        <w:rPr>
          <w:rFonts w:hint="eastAsia"/>
        </w:rPr>
        <w:t>：地理定位信息</w:t>
      </w:r>
      <w:r>
        <w:rPr>
          <w:rFonts w:hint="eastAsia"/>
        </w:rPr>
        <w:t>、</w:t>
      </w:r>
      <w:r w:rsidRPr="00254DAB">
        <w:rPr>
          <w:rFonts w:hint="eastAsia"/>
        </w:rPr>
        <w:t>GPRMC</w:t>
      </w:r>
      <w:r w:rsidRPr="00254DAB">
        <w:rPr>
          <w:rFonts w:hint="eastAsia"/>
        </w:rPr>
        <w:t>：推荐最小定位信息</w:t>
      </w:r>
      <w:r>
        <w:rPr>
          <w:rFonts w:hint="eastAsia"/>
        </w:rPr>
        <w:t>、</w:t>
      </w:r>
      <w:r w:rsidRPr="00254DAB">
        <w:rPr>
          <w:rFonts w:hint="eastAsia"/>
        </w:rPr>
        <w:t>GPVTG</w:t>
      </w:r>
      <w:r w:rsidRPr="00254DAB">
        <w:rPr>
          <w:rFonts w:hint="eastAsia"/>
        </w:rPr>
        <w:t>：地面速度信息</w:t>
      </w:r>
      <w:r>
        <w:rPr>
          <w:rFonts w:hint="eastAsia"/>
        </w:rPr>
        <w:t>、</w:t>
      </w:r>
      <w:r w:rsidRPr="00254DAB">
        <w:rPr>
          <w:rFonts w:hint="eastAsia"/>
        </w:rPr>
        <w:t>GPGGA</w:t>
      </w:r>
      <w:r w:rsidRPr="00254DAB">
        <w:rPr>
          <w:rFonts w:hint="eastAsia"/>
        </w:rPr>
        <w:t>：</w:t>
      </w:r>
      <w:r w:rsidRPr="00254DAB">
        <w:rPr>
          <w:rFonts w:hint="eastAsia"/>
        </w:rPr>
        <w:t>GPS</w:t>
      </w:r>
      <w:r w:rsidRPr="00254DAB">
        <w:rPr>
          <w:rFonts w:hint="eastAsia"/>
        </w:rPr>
        <w:t>定位信息</w:t>
      </w:r>
      <w:r>
        <w:rPr>
          <w:rFonts w:hint="eastAsia"/>
        </w:rPr>
        <w:t>、</w:t>
      </w:r>
      <w:r w:rsidRPr="00254DAB">
        <w:rPr>
          <w:rFonts w:hint="eastAsia"/>
        </w:rPr>
        <w:t>GPGSA</w:t>
      </w:r>
      <w:r w:rsidRPr="00254DAB">
        <w:rPr>
          <w:rFonts w:hint="eastAsia"/>
        </w:rPr>
        <w:t>：当前卫星信息</w:t>
      </w:r>
      <w:r>
        <w:rPr>
          <w:rFonts w:hint="eastAsia"/>
        </w:rPr>
        <w:t>。本设计中所用到的信息有：</w:t>
      </w:r>
      <w:r w:rsidRPr="00254DAB">
        <w:rPr>
          <w:rFonts w:hint="eastAsia"/>
        </w:rPr>
        <w:t>GPRMC</w:t>
      </w:r>
      <w:r w:rsidRPr="00254DAB">
        <w:rPr>
          <w:rFonts w:hint="eastAsia"/>
        </w:rPr>
        <w:t>：推荐最小定位信息</w:t>
      </w:r>
      <w:r w:rsidR="00AE21BA">
        <w:rPr>
          <w:rFonts w:hint="eastAsia"/>
        </w:rPr>
        <w:t>中的经纬度信息，</w:t>
      </w:r>
      <w:r w:rsidRPr="00254DAB">
        <w:rPr>
          <w:rFonts w:hint="eastAsia"/>
        </w:rPr>
        <w:t>GPGGA</w:t>
      </w:r>
      <w:r w:rsidRPr="00254DAB">
        <w:rPr>
          <w:rFonts w:hint="eastAsia"/>
        </w:rPr>
        <w:t>：</w:t>
      </w:r>
      <w:r w:rsidRPr="00254DAB">
        <w:rPr>
          <w:rFonts w:hint="eastAsia"/>
        </w:rPr>
        <w:t>GPS</w:t>
      </w:r>
      <w:r w:rsidRPr="00254DAB">
        <w:rPr>
          <w:rFonts w:hint="eastAsia"/>
        </w:rPr>
        <w:t>定位信息</w:t>
      </w:r>
      <w:r>
        <w:rPr>
          <w:rFonts w:hint="eastAsia"/>
        </w:rPr>
        <w:t>中的当前使用卫星数量信息，信息处理的过程在软件中实现，在下文中会提到。</w:t>
      </w:r>
    </w:p>
    <w:p w14:paraId="373A6BA1" w14:textId="4464C2C9" w:rsidR="00254DAB" w:rsidRDefault="00147ED0" w:rsidP="00197EF3">
      <w:pPr>
        <w:pStyle w:val="4"/>
      </w:pPr>
      <w:r>
        <w:t>4</w:t>
      </w:r>
      <w:r w:rsidR="00254DAB">
        <w:rPr>
          <w:rFonts w:hint="eastAsia"/>
        </w:rPr>
        <w:t>.2.4 MCU</w:t>
      </w:r>
      <w:r w:rsidR="00254DAB">
        <w:rPr>
          <w:rFonts w:hint="eastAsia"/>
        </w:rPr>
        <w:t>选型</w:t>
      </w:r>
    </w:p>
    <w:p w14:paraId="573FD701" w14:textId="3EBA9C35" w:rsidR="001C6883" w:rsidRDefault="00AE21BA" w:rsidP="00197EF3">
      <w:r>
        <w:rPr>
          <w:rFonts w:hint="eastAsia"/>
        </w:rPr>
        <w:t>测试终端的外围设备都选择好后，将要选择最为重要的</w:t>
      </w:r>
      <w:r>
        <w:rPr>
          <w:rFonts w:hint="eastAsia"/>
        </w:rPr>
        <w:t>MCU</w:t>
      </w:r>
      <w:r>
        <w:rPr>
          <w:rFonts w:hint="eastAsia"/>
        </w:rPr>
        <w:t>控制器，</w:t>
      </w:r>
      <w:r>
        <w:rPr>
          <w:rFonts w:hint="eastAsia"/>
        </w:rPr>
        <w:t>LoRaWAN</w:t>
      </w:r>
      <w:r>
        <w:rPr>
          <w:rFonts w:hint="eastAsia"/>
        </w:rPr>
        <w:t>模块使用</w:t>
      </w:r>
      <w:r>
        <w:rPr>
          <w:rFonts w:hint="eastAsia"/>
        </w:rPr>
        <w:t>UART</w:t>
      </w:r>
      <w:r>
        <w:rPr>
          <w:rFonts w:hint="eastAsia"/>
        </w:rPr>
        <w:t>接口，定位导航使用</w:t>
      </w:r>
      <w:r>
        <w:rPr>
          <w:rFonts w:hint="eastAsia"/>
        </w:rPr>
        <w:t>UART</w:t>
      </w:r>
      <w:r>
        <w:rPr>
          <w:rFonts w:hint="eastAsia"/>
        </w:rPr>
        <w:t>接口</w:t>
      </w:r>
      <w:r w:rsidR="001C6883">
        <w:rPr>
          <w:rFonts w:hint="eastAsia"/>
        </w:rPr>
        <w:t>，屏幕使用</w:t>
      </w:r>
      <w:r w:rsidR="001C6883">
        <w:rPr>
          <w:rFonts w:hint="eastAsia"/>
        </w:rPr>
        <w:t>SPI</w:t>
      </w:r>
      <w:r w:rsidR="001C6883">
        <w:rPr>
          <w:rFonts w:hint="eastAsia"/>
        </w:rPr>
        <w:t>接口，按键则为</w:t>
      </w:r>
      <w:r w:rsidR="001C6883">
        <w:rPr>
          <w:rFonts w:hint="eastAsia"/>
        </w:rPr>
        <w:t>I/O</w:t>
      </w:r>
      <w:r w:rsidR="001C6883">
        <w:rPr>
          <w:rFonts w:hint="eastAsia"/>
        </w:rPr>
        <w:t>口。</w:t>
      </w:r>
      <w:r>
        <w:rPr>
          <w:rFonts w:hint="eastAsia"/>
        </w:rPr>
        <w:t>测试终端使用的接口比较多样，对处理器瞬时的使用率高，需要比较强的处理能力</w:t>
      </w:r>
      <w:r w:rsidR="001C6883">
        <w:rPr>
          <w:rFonts w:hint="eastAsia"/>
        </w:rPr>
        <w:t>。</w:t>
      </w:r>
      <w:r>
        <w:rPr>
          <w:rFonts w:hint="eastAsia"/>
        </w:rPr>
        <w:t>在往常的嵌入式系统基本选择的都是</w:t>
      </w:r>
      <w:r>
        <w:rPr>
          <w:rFonts w:hint="eastAsia"/>
        </w:rPr>
        <w:t>8/16</w:t>
      </w:r>
      <w:r>
        <w:rPr>
          <w:rFonts w:hint="eastAsia"/>
        </w:rPr>
        <w:t>位的系统处理器，而这些处理器的内存很小，运算处理能力不行，随着技术的发展，原来使用在</w:t>
      </w:r>
      <w:r>
        <w:rPr>
          <w:rFonts w:hint="eastAsia"/>
        </w:rPr>
        <w:t>PC</w:t>
      </w:r>
      <w:r>
        <w:rPr>
          <w:rFonts w:hint="eastAsia"/>
        </w:rPr>
        <w:t>上的</w:t>
      </w:r>
      <w:r>
        <w:rPr>
          <w:rFonts w:hint="eastAsia"/>
        </w:rPr>
        <w:t>32</w:t>
      </w:r>
      <w:r>
        <w:rPr>
          <w:rFonts w:hint="eastAsia"/>
        </w:rPr>
        <w:t>位处理器越来越多的被使用在了嵌入式设备中，而使用</w:t>
      </w:r>
      <w:r>
        <w:rPr>
          <w:rFonts w:hint="eastAsia"/>
        </w:rPr>
        <w:t>ARM</w:t>
      </w:r>
      <w:r>
        <w:rPr>
          <w:rFonts w:hint="eastAsia"/>
        </w:rPr>
        <w:t>公司提供技术的芯片是考虑的首选</w:t>
      </w:r>
      <w:r w:rsidR="001C6883">
        <w:rPr>
          <w:rFonts w:hint="eastAsia"/>
        </w:rPr>
        <w:t>，</w:t>
      </w:r>
      <w:r>
        <w:t>ARM</w:t>
      </w:r>
      <w:r>
        <w:t>公司自己不生产芯片</w:t>
      </w:r>
      <w:r>
        <w:rPr>
          <w:rFonts w:hint="eastAsia"/>
        </w:rPr>
        <w:t>，</w:t>
      </w:r>
      <w:r w:rsidR="003D5157">
        <w:t>它主要是提供芯片技术开发方案</w:t>
      </w:r>
      <w:r w:rsidR="003D5157">
        <w:rPr>
          <w:rFonts w:hint="eastAsia"/>
        </w:rPr>
        <w:t>，</w:t>
      </w:r>
      <w:r w:rsidR="003D5157">
        <w:t>为大量的</w:t>
      </w:r>
      <w:r w:rsidR="003D5157">
        <w:rPr>
          <w:rFonts w:hint="eastAsia"/>
        </w:rPr>
        <w:t>16/32</w:t>
      </w:r>
      <w:r w:rsidR="003D5157">
        <w:rPr>
          <w:rFonts w:hint="eastAsia"/>
        </w:rPr>
        <w:t>位的处理器设计开发思路，许多知名的芯片都使用的是此公司提供的方案，在加上自己设计的一些外部电路，形成独特的</w:t>
      </w:r>
      <w:r w:rsidR="003D5157">
        <w:rPr>
          <w:rFonts w:hint="eastAsia"/>
        </w:rPr>
        <w:t>MCU</w:t>
      </w:r>
      <w:r w:rsidR="003D5157">
        <w:rPr>
          <w:rFonts w:hint="eastAsia"/>
        </w:rPr>
        <w:t>以用来应对不同的场景</w:t>
      </w:r>
      <w:r w:rsidR="001C6883">
        <w:rPr>
          <w:rFonts w:hint="eastAsia"/>
        </w:rPr>
        <w:t>，从而形成自己的</w:t>
      </w:r>
      <w:r w:rsidR="001C6883">
        <w:t>ARM</w:t>
      </w:r>
      <w:r w:rsidR="001C6883">
        <w:rPr>
          <w:rFonts w:hint="eastAsia"/>
        </w:rPr>
        <w:t>微处理核。</w:t>
      </w:r>
      <w:r w:rsidR="001C6883">
        <w:t xml:space="preserve">ARM </w:t>
      </w:r>
      <w:r w:rsidR="001C6883" w:rsidRPr="001C6883">
        <w:lastRenderedPageBreak/>
        <w:t>Cortex-M0+</w:t>
      </w:r>
      <w:r w:rsidR="003D5157">
        <w:rPr>
          <w:rFonts w:hint="eastAsia"/>
        </w:rPr>
        <w:t>被广泛应用于各种各样的场景，其稳定性得到了业内广泛的认可，其使用的开发工具也有许多，很适合本设计方案。</w:t>
      </w:r>
    </w:p>
    <w:p w14:paraId="3CB2E9A2" w14:textId="317416A0" w:rsidR="00033200" w:rsidRPr="00033200" w:rsidRDefault="00033200" w:rsidP="001A4CDF">
      <w:pPr>
        <w:pStyle w:val="af0"/>
      </w:pPr>
      <w:r>
        <w:rPr>
          <w:rFonts w:hint="eastAsia"/>
        </w:rPr>
        <w:t>表</w:t>
      </w:r>
      <w:r w:rsidR="00147ED0">
        <w:t>4</w:t>
      </w:r>
      <w:r>
        <w:rPr>
          <w:rFonts w:hint="eastAsia"/>
        </w:rPr>
        <w:t>-</w:t>
      </w:r>
      <w:r>
        <w:t xml:space="preserve">1 </w:t>
      </w:r>
      <w:r>
        <w:t>硬件引脚设计</w:t>
      </w:r>
    </w:p>
    <w:tbl>
      <w:tblPr>
        <w:tblStyle w:val="a5"/>
        <w:tblW w:w="0" w:type="auto"/>
        <w:tblBorders>
          <w:left w:val="none" w:sz="0" w:space="0" w:color="auto"/>
          <w:right w:val="none" w:sz="0" w:space="0" w:color="auto"/>
        </w:tblBorders>
        <w:tblLook w:val="04A0" w:firstRow="1" w:lastRow="0" w:firstColumn="1" w:lastColumn="0" w:noHBand="0" w:noVBand="1"/>
      </w:tblPr>
      <w:tblGrid>
        <w:gridCol w:w="2978"/>
        <w:gridCol w:w="2772"/>
        <w:gridCol w:w="2546"/>
      </w:tblGrid>
      <w:tr w:rsidR="00656FA1" w14:paraId="72EB73D6" w14:textId="77777777" w:rsidTr="001A4CDF">
        <w:tc>
          <w:tcPr>
            <w:tcW w:w="2978" w:type="dxa"/>
          </w:tcPr>
          <w:p w14:paraId="47282132" w14:textId="77777777" w:rsidR="00656FA1" w:rsidRPr="00033200" w:rsidRDefault="00656FA1" w:rsidP="001A4CDF">
            <w:pPr>
              <w:pStyle w:val="af1"/>
            </w:pPr>
            <w:r w:rsidRPr="00033200">
              <w:rPr>
                <w:rFonts w:hint="eastAsia"/>
              </w:rPr>
              <w:t>设备</w:t>
            </w:r>
          </w:p>
        </w:tc>
        <w:tc>
          <w:tcPr>
            <w:tcW w:w="2772" w:type="dxa"/>
          </w:tcPr>
          <w:p w14:paraId="698E6137" w14:textId="77777777" w:rsidR="00656FA1" w:rsidRPr="00033200" w:rsidRDefault="00656FA1" w:rsidP="001A4CDF">
            <w:pPr>
              <w:pStyle w:val="af1"/>
            </w:pPr>
            <w:r w:rsidRPr="00033200">
              <w:t>引脚接口</w:t>
            </w:r>
          </w:p>
        </w:tc>
        <w:tc>
          <w:tcPr>
            <w:tcW w:w="2546" w:type="dxa"/>
          </w:tcPr>
          <w:p w14:paraId="163463F5" w14:textId="77777777" w:rsidR="00656FA1" w:rsidRPr="00033200" w:rsidRDefault="00656FA1" w:rsidP="001A4CDF">
            <w:pPr>
              <w:pStyle w:val="af1"/>
            </w:pPr>
            <w:r w:rsidRPr="00033200">
              <w:t>电源电压</w:t>
            </w:r>
          </w:p>
        </w:tc>
      </w:tr>
      <w:tr w:rsidR="00656FA1" w14:paraId="61CBE869" w14:textId="77777777" w:rsidTr="001A4CDF">
        <w:tc>
          <w:tcPr>
            <w:tcW w:w="2978" w:type="dxa"/>
          </w:tcPr>
          <w:p w14:paraId="4DC7BDAC" w14:textId="77777777" w:rsidR="00656FA1" w:rsidRPr="00033200" w:rsidRDefault="00656FA1" w:rsidP="001A4CDF">
            <w:pPr>
              <w:pStyle w:val="af1"/>
            </w:pPr>
            <w:r w:rsidRPr="00033200">
              <w:rPr>
                <w:rFonts w:hint="eastAsia"/>
              </w:rPr>
              <w:t>ILI9341</w:t>
            </w:r>
            <w:r w:rsidRPr="00033200">
              <w:t>TFT</w:t>
            </w:r>
          </w:p>
        </w:tc>
        <w:tc>
          <w:tcPr>
            <w:tcW w:w="2772" w:type="dxa"/>
          </w:tcPr>
          <w:p w14:paraId="02C43CBD" w14:textId="77777777" w:rsidR="00656FA1" w:rsidRPr="00033200" w:rsidRDefault="00656FA1" w:rsidP="001A4CDF">
            <w:pPr>
              <w:pStyle w:val="af1"/>
            </w:pPr>
            <w:r w:rsidRPr="00033200">
              <w:t>SPI</w:t>
            </w:r>
            <w:r w:rsidRPr="00033200">
              <w:t>接口使用</w:t>
            </w:r>
            <w:r w:rsidRPr="00033200">
              <w:rPr>
                <w:rFonts w:hint="eastAsia"/>
              </w:rPr>
              <w:t>3</w:t>
            </w:r>
            <w:r w:rsidRPr="00033200">
              <w:rPr>
                <w:rFonts w:hint="eastAsia"/>
              </w:rPr>
              <w:t>引脚</w:t>
            </w:r>
          </w:p>
        </w:tc>
        <w:tc>
          <w:tcPr>
            <w:tcW w:w="2546" w:type="dxa"/>
          </w:tcPr>
          <w:p w14:paraId="3D5ADC8D" w14:textId="77777777" w:rsidR="00656FA1" w:rsidRPr="00033200" w:rsidRDefault="00656FA1" w:rsidP="001A4CDF">
            <w:pPr>
              <w:pStyle w:val="af1"/>
            </w:pPr>
            <w:r w:rsidRPr="00033200">
              <w:rPr>
                <w:rFonts w:hint="eastAsia"/>
              </w:rPr>
              <w:t>3.3V</w:t>
            </w:r>
          </w:p>
        </w:tc>
      </w:tr>
      <w:tr w:rsidR="00656FA1" w14:paraId="5796B5A7" w14:textId="77777777" w:rsidTr="001A4CDF">
        <w:tc>
          <w:tcPr>
            <w:tcW w:w="2978" w:type="dxa"/>
          </w:tcPr>
          <w:p w14:paraId="669FF728" w14:textId="77777777" w:rsidR="00656FA1" w:rsidRPr="00033200" w:rsidRDefault="00656FA1" w:rsidP="001A4CDF">
            <w:pPr>
              <w:pStyle w:val="af1"/>
            </w:pPr>
            <w:r w:rsidRPr="00033200">
              <w:t>薄膜按键</w:t>
            </w:r>
          </w:p>
        </w:tc>
        <w:tc>
          <w:tcPr>
            <w:tcW w:w="2772" w:type="dxa"/>
          </w:tcPr>
          <w:p w14:paraId="21D9B2C4" w14:textId="77777777" w:rsidR="00656FA1" w:rsidRPr="00033200" w:rsidRDefault="00656FA1" w:rsidP="001A4CDF">
            <w:pPr>
              <w:pStyle w:val="af1"/>
            </w:pPr>
            <w:r w:rsidRPr="00033200">
              <w:rPr>
                <w:rFonts w:hint="eastAsia"/>
              </w:rPr>
              <w:t>I/O</w:t>
            </w:r>
            <w:r w:rsidRPr="00033200">
              <w:rPr>
                <w:rFonts w:hint="eastAsia"/>
              </w:rPr>
              <w:t>接口使用</w:t>
            </w:r>
            <w:r w:rsidRPr="00033200">
              <w:rPr>
                <w:rFonts w:hint="eastAsia"/>
              </w:rPr>
              <w:t>7</w:t>
            </w:r>
            <w:r w:rsidRPr="00033200">
              <w:rPr>
                <w:rFonts w:hint="eastAsia"/>
              </w:rPr>
              <w:t>引脚</w:t>
            </w:r>
          </w:p>
        </w:tc>
        <w:tc>
          <w:tcPr>
            <w:tcW w:w="2546" w:type="dxa"/>
          </w:tcPr>
          <w:p w14:paraId="37ABDEFF" w14:textId="77777777" w:rsidR="00656FA1" w:rsidRPr="00033200" w:rsidRDefault="00656FA1" w:rsidP="001A4CDF">
            <w:pPr>
              <w:pStyle w:val="af1"/>
            </w:pPr>
            <w:r w:rsidRPr="00033200">
              <w:rPr>
                <w:rFonts w:hint="eastAsia"/>
              </w:rPr>
              <w:t>无</w:t>
            </w:r>
          </w:p>
        </w:tc>
      </w:tr>
      <w:tr w:rsidR="00656FA1" w14:paraId="79211D3D" w14:textId="77777777" w:rsidTr="001A4CDF">
        <w:tc>
          <w:tcPr>
            <w:tcW w:w="2978" w:type="dxa"/>
          </w:tcPr>
          <w:p w14:paraId="4BC3996A" w14:textId="4B25E307" w:rsidR="00656FA1" w:rsidRPr="00033200" w:rsidRDefault="000F7EFA" w:rsidP="001A4CDF">
            <w:pPr>
              <w:pStyle w:val="af1"/>
            </w:pPr>
            <w:r w:rsidRPr="00033200">
              <w:t>LoRaWAN</w:t>
            </w:r>
            <w:r w:rsidR="00656FA1" w:rsidRPr="00033200">
              <w:rPr>
                <w:rFonts w:hint="eastAsia"/>
              </w:rPr>
              <w:t>模块</w:t>
            </w:r>
          </w:p>
        </w:tc>
        <w:tc>
          <w:tcPr>
            <w:tcW w:w="2772" w:type="dxa"/>
          </w:tcPr>
          <w:p w14:paraId="29E157DE" w14:textId="77777777" w:rsidR="00656FA1" w:rsidRPr="00033200" w:rsidRDefault="00656FA1" w:rsidP="001A4CDF">
            <w:pPr>
              <w:pStyle w:val="af1"/>
            </w:pPr>
            <w:r w:rsidRPr="00033200">
              <w:rPr>
                <w:rFonts w:hint="eastAsia"/>
              </w:rPr>
              <w:t>UART</w:t>
            </w:r>
            <w:r w:rsidRPr="00033200">
              <w:rPr>
                <w:rFonts w:hint="eastAsia"/>
              </w:rPr>
              <w:t>接口使用</w:t>
            </w:r>
            <w:r w:rsidRPr="00033200">
              <w:rPr>
                <w:rFonts w:hint="eastAsia"/>
              </w:rPr>
              <w:t>2</w:t>
            </w:r>
            <w:r w:rsidRPr="00033200">
              <w:rPr>
                <w:rFonts w:hint="eastAsia"/>
              </w:rPr>
              <w:t>引脚</w:t>
            </w:r>
          </w:p>
        </w:tc>
        <w:tc>
          <w:tcPr>
            <w:tcW w:w="2546" w:type="dxa"/>
          </w:tcPr>
          <w:p w14:paraId="44F4A9C1" w14:textId="77777777" w:rsidR="00656FA1" w:rsidRPr="00033200" w:rsidRDefault="00656FA1" w:rsidP="001A4CDF">
            <w:pPr>
              <w:pStyle w:val="af1"/>
            </w:pPr>
            <w:r w:rsidRPr="00033200">
              <w:rPr>
                <w:rFonts w:hint="eastAsia"/>
              </w:rPr>
              <w:t>3.3V</w:t>
            </w:r>
          </w:p>
        </w:tc>
      </w:tr>
      <w:tr w:rsidR="00656FA1" w14:paraId="467D0144" w14:textId="77777777" w:rsidTr="001A4CDF">
        <w:tc>
          <w:tcPr>
            <w:tcW w:w="2978" w:type="dxa"/>
          </w:tcPr>
          <w:p w14:paraId="066B9BFC" w14:textId="77777777" w:rsidR="00656FA1" w:rsidRPr="00033200" w:rsidRDefault="00656FA1" w:rsidP="001A4CDF">
            <w:pPr>
              <w:pStyle w:val="af1"/>
            </w:pPr>
            <w:r w:rsidRPr="00033200">
              <w:rPr>
                <w:rFonts w:hint="eastAsia"/>
              </w:rPr>
              <w:t>定位模块</w:t>
            </w:r>
          </w:p>
        </w:tc>
        <w:tc>
          <w:tcPr>
            <w:tcW w:w="2772" w:type="dxa"/>
          </w:tcPr>
          <w:p w14:paraId="694BB889" w14:textId="77777777" w:rsidR="00656FA1" w:rsidRPr="00033200" w:rsidRDefault="00656FA1" w:rsidP="001A4CDF">
            <w:pPr>
              <w:pStyle w:val="af1"/>
            </w:pPr>
            <w:r w:rsidRPr="00033200">
              <w:rPr>
                <w:rFonts w:hint="eastAsia"/>
              </w:rPr>
              <w:t>U</w:t>
            </w:r>
            <w:r w:rsidRPr="00033200">
              <w:t>ART</w:t>
            </w:r>
            <w:r w:rsidRPr="00033200">
              <w:t>接口使用</w:t>
            </w:r>
            <w:r w:rsidRPr="00033200">
              <w:rPr>
                <w:rFonts w:hint="eastAsia"/>
              </w:rPr>
              <w:t>2</w:t>
            </w:r>
            <w:r w:rsidRPr="00033200">
              <w:rPr>
                <w:rFonts w:hint="eastAsia"/>
              </w:rPr>
              <w:t>引脚</w:t>
            </w:r>
          </w:p>
        </w:tc>
        <w:tc>
          <w:tcPr>
            <w:tcW w:w="2546" w:type="dxa"/>
          </w:tcPr>
          <w:p w14:paraId="18F33D22" w14:textId="77777777" w:rsidR="00656FA1" w:rsidRPr="00033200" w:rsidRDefault="00656FA1" w:rsidP="001A4CDF">
            <w:pPr>
              <w:pStyle w:val="af1"/>
            </w:pPr>
            <w:r w:rsidRPr="00033200">
              <w:rPr>
                <w:rFonts w:hint="eastAsia"/>
              </w:rPr>
              <w:t>3.3V</w:t>
            </w:r>
          </w:p>
        </w:tc>
      </w:tr>
    </w:tbl>
    <w:p w14:paraId="44A66538" w14:textId="77777777" w:rsidR="00503FCB" w:rsidRDefault="00503FCB" w:rsidP="00197EF3"/>
    <w:p w14:paraId="3DD28C01" w14:textId="5151E20C" w:rsidR="00033200" w:rsidRDefault="00B4404F" w:rsidP="00197EF3">
      <w:r>
        <w:t>上表是</w:t>
      </w:r>
      <w:r w:rsidR="00656FA1">
        <w:t>实现功能所需要的引脚和其接口和所需电压</w:t>
      </w:r>
      <w:r w:rsidR="00656FA1">
        <w:rPr>
          <w:rFonts w:hint="eastAsia"/>
        </w:rPr>
        <w:t>，根据这些要求，在常用的</w:t>
      </w:r>
      <w:r w:rsidR="00656FA1">
        <w:rPr>
          <w:rFonts w:hint="eastAsia"/>
        </w:rPr>
        <w:t>MCU</w:t>
      </w:r>
      <w:r w:rsidR="00656FA1">
        <w:rPr>
          <w:rFonts w:hint="eastAsia"/>
        </w:rPr>
        <w:t>中进行挑选，选择</w:t>
      </w:r>
      <w:r w:rsidR="00656FA1" w:rsidRPr="00656FA1">
        <w:t>ATSAMD21G18</w:t>
      </w:r>
      <w:r w:rsidR="009074A8">
        <w:t>作为主控</w:t>
      </w:r>
      <w:r w:rsidR="009074A8">
        <w:rPr>
          <w:rFonts w:hint="eastAsia"/>
        </w:rPr>
        <w:t>，</w:t>
      </w:r>
      <w:r w:rsidR="006131B0">
        <w:rPr>
          <w:rFonts w:hint="eastAsia"/>
        </w:rPr>
        <w:t>在开发期间选用</w:t>
      </w:r>
      <w:r w:rsidR="006131B0">
        <w:t>Arduino M0 Pro</w:t>
      </w:r>
      <w:r w:rsidR="006131B0">
        <w:t>开发板进行设计</w:t>
      </w:r>
      <w:r w:rsidR="006131B0">
        <w:rPr>
          <w:rFonts w:hint="eastAsia"/>
        </w:rPr>
        <w:t>，</w:t>
      </w:r>
      <w:r w:rsidR="009074A8">
        <w:t>此</w:t>
      </w:r>
      <w:r w:rsidR="009074A8">
        <w:rPr>
          <w:rFonts w:hint="eastAsia"/>
        </w:rPr>
        <w:t>MCU</w:t>
      </w:r>
      <w:r w:rsidR="009074A8">
        <w:rPr>
          <w:rFonts w:hint="eastAsia"/>
        </w:rPr>
        <w:t>的主要参数如下：</w:t>
      </w:r>
    </w:p>
    <w:p w14:paraId="2184C62B" w14:textId="77777777" w:rsidR="009D4CDE" w:rsidRDefault="009D4CDE" w:rsidP="00197EF3"/>
    <w:p w14:paraId="341BA567" w14:textId="60DA8751" w:rsidR="009074A8" w:rsidRPr="00033200" w:rsidRDefault="00033200" w:rsidP="001A4CDF">
      <w:pPr>
        <w:pStyle w:val="af0"/>
      </w:pPr>
      <w:r>
        <w:rPr>
          <w:rFonts w:hint="eastAsia"/>
        </w:rPr>
        <w:t>表</w:t>
      </w:r>
      <w:r w:rsidR="00147ED0">
        <w:t>4</w:t>
      </w:r>
      <w:r>
        <w:rPr>
          <w:rFonts w:hint="eastAsia"/>
        </w:rPr>
        <w:t>-</w:t>
      </w:r>
      <w:r>
        <w:t xml:space="preserve">2 </w:t>
      </w:r>
      <w:r>
        <w:rPr>
          <w:rFonts w:hint="eastAsia"/>
        </w:rPr>
        <w:t>MCU</w:t>
      </w:r>
      <w:r>
        <w:rPr>
          <w:rFonts w:hint="eastAsia"/>
        </w:rPr>
        <w:t>参数</w:t>
      </w:r>
    </w:p>
    <w:tbl>
      <w:tblPr>
        <w:tblStyle w:val="a5"/>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6131B0" w14:paraId="068BCA98" w14:textId="77777777" w:rsidTr="001A4CDF">
        <w:trPr>
          <w:jc w:val="center"/>
        </w:trPr>
        <w:tc>
          <w:tcPr>
            <w:tcW w:w="4148" w:type="dxa"/>
          </w:tcPr>
          <w:p w14:paraId="23A52308" w14:textId="77777777" w:rsidR="006131B0" w:rsidRPr="00033200" w:rsidRDefault="006131B0" w:rsidP="001A4CDF">
            <w:pPr>
              <w:pStyle w:val="af1"/>
            </w:pPr>
            <w:r w:rsidRPr="00033200">
              <w:t>处理器位数</w:t>
            </w:r>
          </w:p>
        </w:tc>
        <w:tc>
          <w:tcPr>
            <w:tcW w:w="4148" w:type="dxa"/>
          </w:tcPr>
          <w:p w14:paraId="113DAFBE" w14:textId="77777777" w:rsidR="006131B0" w:rsidRPr="00033200" w:rsidRDefault="006131B0" w:rsidP="001A4CDF">
            <w:pPr>
              <w:pStyle w:val="af1"/>
            </w:pPr>
            <w:r w:rsidRPr="00033200">
              <w:rPr>
                <w:rFonts w:hint="eastAsia"/>
              </w:rPr>
              <w:t>32</w:t>
            </w:r>
            <w:r w:rsidRPr="00033200">
              <w:rPr>
                <w:rFonts w:hint="eastAsia"/>
              </w:rPr>
              <w:t>位</w:t>
            </w:r>
          </w:p>
        </w:tc>
      </w:tr>
      <w:tr w:rsidR="006131B0" w14:paraId="6322571C" w14:textId="77777777" w:rsidTr="001A4CDF">
        <w:trPr>
          <w:jc w:val="center"/>
        </w:trPr>
        <w:tc>
          <w:tcPr>
            <w:tcW w:w="4148" w:type="dxa"/>
          </w:tcPr>
          <w:p w14:paraId="3BE7D008" w14:textId="77777777" w:rsidR="006131B0" w:rsidRPr="00033200" w:rsidRDefault="006131B0" w:rsidP="001A4CDF">
            <w:pPr>
              <w:pStyle w:val="af1"/>
            </w:pPr>
            <w:r w:rsidRPr="00033200">
              <w:t>工作电压</w:t>
            </w:r>
          </w:p>
        </w:tc>
        <w:tc>
          <w:tcPr>
            <w:tcW w:w="4148" w:type="dxa"/>
          </w:tcPr>
          <w:p w14:paraId="4724A031" w14:textId="77777777" w:rsidR="006131B0" w:rsidRPr="00033200" w:rsidRDefault="006131B0" w:rsidP="001A4CDF">
            <w:pPr>
              <w:pStyle w:val="af1"/>
            </w:pPr>
            <w:r w:rsidRPr="00033200">
              <w:rPr>
                <w:rFonts w:hint="eastAsia"/>
              </w:rPr>
              <w:t>3.3V</w:t>
            </w:r>
          </w:p>
        </w:tc>
      </w:tr>
      <w:tr w:rsidR="006131B0" w14:paraId="008FD29C" w14:textId="77777777" w:rsidTr="001A4CDF">
        <w:trPr>
          <w:jc w:val="center"/>
        </w:trPr>
        <w:tc>
          <w:tcPr>
            <w:tcW w:w="4148" w:type="dxa"/>
          </w:tcPr>
          <w:p w14:paraId="3774A8CF" w14:textId="77777777" w:rsidR="006131B0" w:rsidRPr="00033200" w:rsidRDefault="006131B0" w:rsidP="001A4CDF">
            <w:pPr>
              <w:pStyle w:val="af1"/>
            </w:pPr>
            <w:r w:rsidRPr="00033200">
              <w:t>时钟</w:t>
            </w:r>
          </w:p>
        </w:tc>
        <w:tc>
          <w:tcPr>
            <w:tcW w:w="4148" w:type="dxa"/>
          </w:tcPr>
          <w:p w14:paraId="117CECA9" w14:textId="77777777" w:rsidR="006131B0" w:rsidRPr="00033200" w:rsidRDefault="006131B0" w:rsidP="001A4CDF">
            <w:pPr>
              <w:pStyle w:val="af1"/>
            </w:pPr>
            <w:r w:rsidRPr="00033200">
              <w:rPr>
                <w:rFonts w:hint="eastAsia"/>
              </w:rPr>
              <w:t>48</w:t>
            </w:r>
            <w:r w:rsidRPr="00033200">
              <w:t>MHZ</w:t>
            </w:r>
          </w:p>
        </w:tc>
      </w:tr>
      <w:tr w:rsidR="006131B0" w14:paraId="6FA11809" w14:textId="77777777" w:rsidTr="001A4CDF">
        <w:trPr>
          <w:jc w:val="center"/>
        </w:trPr>
        <w:tc>
          <w:tcPr>
            <w:tcW w:w="4148" w:type="dxa"/>
          </w:tcPr>
          <w:p w14:paraId="288F5B87" w14:textId="77777777" w:rsidR="006131B0" w:rsidRPr="00033200" w:rsidRDefault="006131B0" w:rsidP="001A4CDF">
            <w:pPr>
              <w:pStyle w:val="af1"/>
            </w:pPr>
            <w:r w:rsidRPr="00033200">
              <w:t>数字</w:t>
            </w:r>
            <w:r w:rsidRPr="00033200">
              <w:rPr>
                <w:rFonts w:hint="eastAsia"/>
              </w:rPr>
              <w:t>I/O</w:t>
            </w:r>
            <w:r w:rsidRPr="00033200">
              <w:rPr>
                <w:rFonts w:hint="eastAsia"/>
              </w:rPr>
              <w:t>引脚</w:t>
            </w:r>
          </w:p>
        </w:tc>
        <w:tc>
          <w:tcPr>
            <w:tcW w:w="4148" w:type="dxa"/>
          </w:tcPr>
          <w:p w14:paraId="1EB70E02" w14:textId="77777777" w:rsidR="006131B0" w:rsidRPr="00033200" w:rsidRDefault="006131B0" w:rsidP="001A4CDF">
            <w:pPr>
              <w:pStyle w:val="af1"/>
            </w:pPr>
            <w:r w:rsidRPr="00033200">
              <w:rPr>
                <w:rFonts w:hint="eastAsia"/>
              </w:rPr>
              <w:t>14</w:t>
            </w:r>
            <w:r w:rsidRPr="00033200">
              <w:rPr>
                <w:rFonts w:hint="eastAsia"/>
              </w:rPr>
              <w:t>个</w:t>
            </w:r>
          </w:p>
        </w:tc>
      </w:tr>
      <w:tr w:rsidR="006131B0" w14:paraId="2B594764" w14:textId="77777777" w:rsidTr="001A4CDF">
        <w:trPr>
          <w:jc w:val="center"/>
        </w:trPr>
        <w:tc>
          <w:tcPr>
            <w:tcW w:w="4148" w:type="dxa"/>
          </w:tcPr>
          <w:p w14:paraId="12240766" w14:textId="77777777" w:rsidR="006131B0" w:rsidRPr="00033200" w:rsidRDefault="006131B0" w:rsidP="001A4CDF">
            <w:pPr>
              <w:pStyle w:val="af1"/>
            </w:pPr>
            <w:r w:rsidRPr="00033200">
              <w:t>模拟输入引脚</w:t>
            </w:r>
          </w:p>
        </w:tc>
        <w:tc>
          <w:tcPr>
            <w:tcW w:w="4148" w:type="dxa"/>
          </w:tcPr>
          <w:p w14:paraId="0B3C8224" w14:textId="77777777" w:rsidR="006131B0" w:rsidRPr="00033200" w:rsidRDefault="006131B0" w:rsidP="001A4CDF">
            <w:pPr>
              <w:pStyle w:val="af1"/>
            </w:pPr>
            <w:r w:rsidRPr="00033200">
              <w:rPr>
                <w:rFonts w:hint="eastAsia"/>
              </w:rPr>
              <w:t>6</w:t>
            </w:r>
            <w:r w:rsidRPr="00033200">
              <w:rPr>
                <w:rFonts w:hint="eastAsia"/>
              </w:rPr>
              <w:t>个</w:t>
            </w:r>
          </w:p>
        </w:tc>
      </w:tr>
      <w:tr w:rsidR="006131B0" w14:paraId="3F0A1A29" w14:textId="77777777" w:rsidTr="001A4CDF">
        <w:trPr>
          <w:jc w:val="center"/>
        </w:trPr>
        <w:tc>
          <w:tcPr>
            <w:tcW w:w="4148" w:type="dxa"/>
          </w:tcPr>
          <w:p w14:paraId="1B149688" w14:textId="77777777" w:rsidR="006131B0" w:rsidRPr="00033200" w:rsidRDefault="006131B0" w:rsidP="001A4CDF">
            <w:pPr>
              <w:pStyle w:val="af1"/>
            </w:pPr>
            <w:r w:rsidRPr="00033200">
              <w:t>模拟输出引脚</w:t>
            </w:r>
          </w:p>
        </w:tc>
        <w:tc>
          <w:tcPr>
            <w:tcW w:w="4148" w:type="dxa"/>
          </w:tcPr>
          <w:p w14:paraId="7FDF92A7" w14:textId="77777777" w:rsidR="006131B0" w:rsidRPr="00033200" w:rsidRDefault="006131B0" w:rsidP="001A4CDF">
            <w:pPr>
              <w:pStyle w:val="af1"/>
            </w:pPr>
            <w:r w:rsidRPr="00033200">
              <w:rPr>
                <w:rFonts w:hint="eastAsia"/>
              </w:rPr>
              <w:t>1</w:t>
            </w:r>
            <w:r w:rsidRPr="00033200">
              <w:rPr>
                <w:rFonts w:hint="eastAsia"/>
              </w:rPr>
              <w:t>位</w:t>
            </w:r>
          </w:p>
        </w:tc>
      </w:tr>
      <w:tr w:rsidR="006131B0" w14:paraId="51980AFD" w14:textId="77777777" w:rsidTr="001A4CDF">
        <w:trPr>
          <w:jc w:val="center"/>
        </w:trPr>
        <w:tc>
          <w:tcPr>
            <w:tcW w:w="4148" w:type="dxa"/>
          </w:tcPr>
          <w:p w14:paraId="019A7CBA" w14:textId="77777777" w:rsidR="006131B0" w:rsidRPr="00033200" w:rsidRDefault="006131B0" w:rsidP="001A4CDF">
            <w:pPr>
              <w:pStyle w:val="af1"/>
            </w:pPr>
            <w:r w:rsidRPr="00033200">
              <w:rPr>
                <w:rFonts w:hint="eastAsia"/>
              </w:rPr>
              <w:t>Flash</w:t>
            </w:r>
          </w:p>
        </w:tc>
        <w:tc>
          <w:tcPr>
            <w:tcW w:w="4148" w:type="dxa"/>
          </w:tcPr>
          <w:p w14:paraId="1EAF9947" w14:textId="77777777" w:rsidR="006131B0" w:rsidRPr="00033200" w:rsidRDefault="006131B0" w:rsidP="001A4CDF">
            <w:pPr>
              <w:pStyle w:val="af1"/>
            </w:pPr>
            <w:r w:rsidRPr="00033200">
              <w:rPr>
                <w:rFonts w:hint="eastAsia"/>
              </w:rPr>
              <w:t>256</w:t>
            </w:r>
            <w:r w:rsidRPr="00033200">
              <w:t>KB</w:t>
            </w:r>
          </w:p>
        </w:tc>
      </w:tr>
      <w:tr w:rsidR="006131B0" w14:paraId="7F09425C" w14:textId="77777777" w:rsidTr="001A4CDF">
        <w:trPr>
          <w:jc w:val="center"/>
        </w:trPr>
        <w:tc>
          <w:tcPr>
            <w:tcW w:w="4148" w:type="dxa"/>
          </w:tcPr>
          <w:p w14:paraId="50EA7B37" w14:textId="77777777" w:rsidR="006131B0" w:rsidRPr="00033200" w:rsidRDefault="006131B0" w:rsidP="001A4CDF">
            <w:pPr>
              <w:pStyle w:val="af1"/>
            </w:pPr>
            <w:r w:rsidRPr="00033200">
              <w:rPr>
                <w:rFonts w:hint="eastAsia"/>
              </w:rPr>
              <w:t>UART</w:t>
            </w:r>
            <w:r w:rsidRPr="00033200">
              <w:rPr>
                <w:rFonts w:hint="eastAsia"/>
              </w:rPr>
              <w:t>接口</w:t>
            </w:r>
          </w:p>
        </w:tc>
        <w:tc>
          <w:tcPr>
            <w:tcW w:w="4148" w:type="dxa"/>
          </w:tcPr>
          <w:p w14:paraId="4E85D355" w14:textId="77777777" w:rsidR="006131B0" w:rsidRPr="00033200" w:rsidRDefault="006131B0" w:rsidP="001A4CDF">
            <w:pPr>
              <w:pStyle w:val="af1"/>
            </w:pPr>
            <w:r w:rsidRPr="00033200">
              <w:rPr>
                <w:rFonts w:hint="eastAsia"/>
              </w:rPr>
              <w:t>3</w:t>
            </w:r>
            <w:r w:rsidRPr="00033200">
              <w:rPr>
                <w:rFonts w:hint="eastAsia"/>
              </w:rPr>
              <w:t>个</w:t>
            </w:r>
          </w:p>
        </w:tc>
      </w:tr>
      <w:tr w:rsidR="006131B0" w14:paraId="54B69CC4" w14:textId="77777777" w:rsidTr="001A4CDF">
        <w:trPr>
          <w:jc w:val="center"/>
        </w:trPr>
        <w:tc>
          <w:tcPr>
            <w:tcW w:w="4148" w:type="dxa"/>
          </w:tcPr>
          <w:p w14:paraId="2143C580" w14:textId="77777777" w:rsidR="006131B0" w:rsidRPr="00033200" w:rsidRDefault="006131B0" w:rsidP="001A4CDF">
            <w:pPr>
              <w:pStyle w:val="af1"/>
            </w:pPr>
            <w:r w:rsidRPr="00033200">
              <w:rPr>
                <w:rFonts w:hint="eastAsia"/>
              </w:rPr>
              <w:t>SPI</w:t>
            </w:r>
            <w:r w:rsidRPr="00033200">
              <w:rPr>
                <w:rFonts w:hint="eastAsia"/>
              </w:rPr>
              <w:t>接口</w:t>
            </w:r>
          </w:p>
        </w:tc>
        <w:tc>
          <w:tcPr>
            <w:tcW w:w="4148" w:type="dxa"/>
          </w:tcPr>
          <w:p w14:paraId="3FFC7F90" w14:textId="77777777" w:rsidR="006131B0" w:rsidRPr="00033200" w:rsidRDefault="006131B0" w:rsidP="001A4CDF">
            <w:pPr>
              <w:pStyle w:val="af1"/>
            </w:pPr>
            <w:r w:rsidRPr="00033200">
              <w:rPr>
                <w:rFonts w:hint="eastAsia"/>
              </w:rPr>
              <w:t>1</w:t>
            </w:r>
            <w:r w:rsidRPr="00033200">
              <w:rPr>
                <w:rFonts w:hint="eastAsia"/>
              </w:rPr>
              <w:t>个</w:t>
            </w:r>
          </w:p>
        </w:tc>
      </w:tr>
    </w:tbl>
    <w:p w14:paraId="7CA8E2CA" w14:textId="77777777" w:rsidR="00254DAB" w:rsidRDefault="008D3195" w:rsidP="00197EF3">
      <w:r>
        <w:t>从上数据可以看得</w:t>
      </w:r>
      <w:r>
        <w:rPr>
          <w:rFonts w:hint="eastAsia"/>
        </w:rPr>
        <w:t>，</w:t>
      </w:r>
      <w:r>
        <w:t>在引脚数目上</w:t>
      </w:r>
      <w:r>
        <w:rPr>
          <w:rFonts w:hint="eastAsia"/>
        </w:rPr>
        <w:t>，</w:t>
      </w:r>
      <w:r>
        <w:t>该型号的</w:t>
      </w:r>
      <w:r>
        <w:rPr>
          <w:rFonts w:hint="eastAsia"/>
        </w:rPr>
        <w:t>MCU</w:t>
      </w:r>
      <w:r>
        <w:rPr>
          <w:rFonts w:hint="eastAsia"/>
        </w:rPr>
        <w:t>可以很好的满足硬件设备所需要的要求，同时在供电上，也和各个模块一致，运行速度满足要求，</w:t>
      </w:r>
      <w:r>
        <w:rPr>
          <w:rFonts w:hint="eastAsia"/>
        </w:rPr>
        <w:t>Flash</w:t>
      </w:r>
      <w:r>
        <w:rPr>
          <w:rFonts w:hint="eastAsia"/>
        </w:rPr>
        <w:t>的大小也能够实现软件编程。</w:t>
      </w:r>
    </w:p>
    <w:p w14:paraId="76116C8B" w14:textId="435F65B8" w:rsidR="008D3195" w:rsidRDefault="00147ED0" w:rsidP="00197EF3">
      <w:pPr>
        <w:pStyle w:val="3"/>
      </w:pPr>
      <w:bookmarkStart w:id="126" w:name="_Toc509700934"/>
      <w:bookmarkStart w:id="127" w:name="_Toc509918952"/>
      <w:r>
        <w:t>4</w:t>
      </w:r>
      <w:r w:rsidR="008D3195">
        <w:rPr>
          <w:rFonts w:hint="eastAsia"/>
        </w:rPr>
        <w:t>.3</w:t>
      </w:r>
      <w:r w:rsidR="00693631">
        <w:rPr>
          <w:rFonts w:hint="eastAsia"/>
        </w:rPr>
        <w:t>软件</w:t>
      </w:r>
      <w:r w:rsidR="008D3195">
        <w:rPr>
          <w:rFonts w:hint="eastAsia"/>
        </w:rPr>
        <w:t>功能实现</w:t>
      </w:r>
      <w:bookmarkEnd w:id="126"/>
      <w:bookmarkEnd w:id="127"/>
    </w:p>
    <w:p w14:paraId="157E18CB" w14:textId="7E968AE6" w:rsidR="00F47E8B" w:rsidRDefault="003D5157" w:rsidP="00197EF3">
      <w:r>
        <w:rPr>
          <w:rFonts w:hint="eastAsia"/>
        </w:rPr>
        <w:t>在确定好实用的硬件设备后，需要确定软件的实现方案，本次软件开发的开发</w:t>
      </w:r>
      <w:proofErr w:type="gramStart"/>
      <w:r>
        <w:rPr>
          <w:rFonts w:hint="eastAsia"/>
        </w:rPr>
        <w:t>板选择</w:t>
      </w:r>
      <w:proofErr w:type="gramEnd"/>
      <w:r>
        <w:rPr>
          <w:rFonts w:hint="eastAsia"/>
        </w:rPr>
        <w:t>Arduino-</w:t>
      </w:r>
      <w:r>
        <w:t>M0pro</w:t>
      </w:r>
      <w:r>
        <w:rPr>
          <w:rFonts w:hint="eastAsia"/>
        </w:rPr>
        <w:t>，这是一款功能强大，易于使用的开发工具，其编译器能识别</w:t>
      </w:r>
      <w:r>
        <w:rPr>
          <w:rFonts w:hint="eastAsia"/>
        </w:rPr>
        <w:t>C/</w:t>
      </w:r>
      <w:r>
        <w:t>C</w:t>
      </w:r>
      <w:r>
        <w:rPr>
          <w:rFonts w:hint="eastAsia"/>
        </w:rPr>
        <w:t>++</w:t>
      </w:r>
      <w:r>
        <w:t>语言</w:t>
      </w:r>
      <w:r>
        <w:rPr>
          <w:rFonts w:hint="eastAsia"/>
        </w:rPr>
        <w:t>，</w:t>
      </w:r>
      <w:r w:rsidR="00A6277C">
        <w:rPr>
          <w:rFonts w:hint="eastAsia"/>
        </w:rPr>
        <w:t>拥有众多的编程资源，能更好的实现想要的功能。</w:t>
      </w:r>
    </w:p>
    <w:p w14:paraId="2189E6CF" w14:textId="77777777" w:rsidR="00F47E8B" w:rsidRDefault="002C504E" w:rsidP="001A4CDF">
      <w:pPr>
        <w:pStyle w:val="af1"/>
      </w:pPr>
      <w:r>
        <w:rPr>
          <w:rFonts w:hint="eastAsia"/>
          <w:noProof/>
        </w:rPr>
        <w:lastRenderedPageBreak/>
        <w:drawing>
          <wp:inline distT="0" distB="0" distL="0" distR="0" wp14:anchorId="04D25C1C" wp14:editId="15244669">
            <wp:extent cx="3345634" cy="28800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PS.png"/>
                    <pic:cNvPicPr/>
                  </pic:nvPicPr>
                  <pic:blipFill>
                    <a:blip r:embed="rId32">
                      <a:extLst>
                        <a:ext uri="{28A0092B-C50C-407E-A947-70E740481C1C}">
                          <a14:useLocalDpi xmlns:a14="http://schemas.microsoft.com/office/drawing/2010/main" val="0"/>
                        </a:ext>
                      </a:extLst>
                    </a:blip>
                    <a:stretch>
                      <a:fillRect/>
                    </a:stretch>
                  </pic:blipFill>
                  <pic:spPr>
                    <a:xfrm>
                      <a:off x="0" y="0"/>
                      <a:ext cx="3345634" cy="2880000"/>
                    </a:xfrm>
                    <a:prstGeom prst="rect">
                      <a:avLst/>
                    </a:prstGeom>
                  </pic:spPr>
                </pic:pic>
              </a:graphicData>
            </a:graphic>
          </wp:inline>
        </w:drawing>
      </w:r>
    </w:p>
    <w:p w14:paraId="59FB8CF7" w14:textId="2807CC3B" w:rsidR="00033200" w:rsidRPr="00033200" w:rsidRDefault="00033200" w:rsidP="001A4CDF">
      <w:pPr>
        <w:pStyle w:val="af0"/>
      </w:pPr>
      <w:r>
        <w:t>图</w:t>
      </w:r>
      <w:r w:rsidR="00147ED0">
        <w:t>4</w:t>
      </w:r>
      <w:r>
        <w:rPr>
          <w:rFonts w:hint="eastAsia"/>
        </w:rPr>
        <w:t>-</w:t>
      </w:r>
      <w:r>
        <w:t>2 GPS</w:t>
      </w:r>
      <w:r>
        <w:t>流程图</w:t>
      </w:r>
    </w:p>
    <w:p w14:paraId="42685C7B" w14:textId="53CDBF5A" w:rsidR="0085506F" w:rsidRDefault="002460F3" w:rsidP="00197EF3">
      <w:r>
        <w:rPr>
          <w:rFonts w:hint="eastAsia"/>
        </w:rPr>
        <w:t>整个设备所要实现的功能大致是：</w:t>
      </w:r>
      <w:r w:rsidRPr="002460F3">
        <w:rPr>
          <w:rFonts w:hint="eastAsia"/>
        </w:rPr>
        <w:t>终端上发消息到服务器，服务器回复上行的</w:t>
      </w:r>
      <w:r w:rsidRPr="002460F3">
        <w:rPr>
          <w:rFonts w:hint="eastAsia"/>
        </w:rPr>
        <w:t>SNR</w:t>
      </w:r>
      <w:r w:rsidRPr="002460F3">
        <w:rPr>
          <w:rFonts w:hint="eastAsia"/>
        </w:rPr>
        <w:t>（信噪比）和</w:t>
      </w:r>
      <w:r w:rsidRPr="002460F3">
        <w:rPr>
          <w:rFonts w:hint="eastAsia"/>
        </w:rPr>
        <w:t>RSSI</w:t>
      </w:r>
      <w:r w:rsidRPr="002460F3">
        <w:rPr>
          <w:rFonts w:hint="eastAsia"/>
        </w:rPr>
        <w:t>（信号强度）到终端，终端得到下行消息的</w:t>
      </w:r>
      <w:r w:rsidRPr="002460F3">
        <w:rPr>
          <w:rFonts w:hint="eastAsia"/>
        </w:rPr>
        <w:t>SNR</w:t>
      </w:r>
      <w:r w:rsidRPr="002460F3">
        <w:rPr>
          <w:rFonts w:hint="eastAsia"/>
        </w:rPr>
        <w:t>和</w:t>
      </w:r>
      <w:r w:rsidRPr="002460F3">
        <w:rPr>
          <w:rFonts w:hint="eastAsia"/>
        </w:rPr>
        <w:t>RSSI</w:t>
      </w:r>
      <w:r w:rsidRPr="002460F3">
        <w:rPr>
          <w:rFonts w:hint="eastAsia"/>
        </w:rPr>
        <w:t>，此时去读</w:t>
      </w:r>
      <w:r w:rsidRPr="002460F3">
        <w:rPr>
          <w:rFonts w:hint="eastAsia"/>
        </w:rPr>
        <w:t>GPS</w:t>
      </w:r>
      <w:r w:rsidRPr="002460F3">
        <w:rPr>
          <w:rFonts w:hint="eastAsia"/>
        </w:rPr>
        <w:t>信息，将下行的</w:t>
      </w:r>
      <w:r w:rsidRPr="002460F3">
        <w:rPr>
          <w:rFonts w:hint="eastAsia"/>
        </w:rPr>
        <w:t>SNR</w:t>
      </w:r>
      <w:r w:rsidRPr="002460F3">
        <w:rPr>
          <w:rFonts w:hint="eastAsia"/>
        </w:rPr>
        <w:t>和</w:t>
      </w:r>
      <w:r w:rsidRPr="002460F3">
        <w:rPr>
          <w:rFonts w:hint="eastAsia"/>
        </w:rPr>
        <w:t>RSSI</w:t>
      </w:r>
      <w:r w:rsidRPr="002460F3">
        <w:rPr>
          <w:rFonts w:hint="eastAsia"/>
        </w:rPr>
        <w:t>加</w:t>
      </w:r>
      <w:r w:rsidRPr="002460F3">
        <w:rPr>
          <w:rFonts w:hint="eastAsia"/>
        </w:rPr>
        <w:t>GPS</w:t>
      </w:r>
      <w:r w:rsidRPr="002460F3">
        <w:rPr>
          <w:rFonts w:hint="eastAsia"/>
        </w:rPr>
        <w:t>的信息，传送给</w:t>
      </w:r>
      <w:r w:rsidR="000F7EFA">
        <w:t>LoRaWAN</w:t>
      </w:r>
      <w:r w:rsidRPr="002460F3">
        <w:rPr>
          <w:rFonts w:hint="eastAsia"/>
        </w:rPr>
        <w:t>模块上发到服务器。同时计算上发和下发的帧数，通过帧数计算丢包率，将上下行的</w:t>
      </w:r>
      <w:r w:rsidRPr="002460F3">
        <w:rPr>
          <w:rFonts w:hint="eastAsia"/>
        </w:rPr>
        <w:t>SNR</w:t>
      </w:r>
      <w:r w:rsidRPr="002460F3">
        <w:rPr>
          <w:rFonts w:hint="eastAsia"/>
        </w:rPr>
        <w:t>和</w:t>
      </w:r>
      <w:r w:rsidRPr="002460F3">
        <w:rPr>
          <w:rFonts w:hint="eastAsia"/>
        </w:rPr>
        <w:t>RSSI</w:t>
      </w:r>
      <w:r w:rsidRPr="002460F3">
        <w:rPr>
          <w:rFonts w:hint="eastAsia"/>
        </w:rPr>
        <w:t>，同</w:t>
      </w:r>
      <w:r w:rsidRPr="002460F3">
        <w:rPr>
          <w:rFonts w:hint="eastAsia"/>
        </w:rPr>
        <w:t>GPS</w:t>
      </w:r>
      <w:r w:rsidRPr="002460F3">
        <w:rPr>
          <w:rFonts w:hint="eastAsia"/>
        </w:rPr>
        <w:t>和丢包率一同显示在屏幕上。</w:t>
      </w:r>
    </w:p>
    <w:p w14:paraId="38B0A6E3" w14:textId="0A1CF498" w:rsidR="004836D5" w:rsidRDefault="00147ED0" w:rsidP="00197EF3">
      <w:pPr>
        <w:pStyle w:val="4"/>
      </w:pPr>
      <w:r>
        <w:t>4</w:t>
      </w:r>
      <w:r w:rsidR="005444CA">
        <w:rPr>
          <w:rFonts w:hint="eastAsia"/>
        </w:rPr>
        <w:t xml:space="preserve">.3.1 </w:t>
      </w:r>
      <w:r w:rsidR="008D2C51">
        <w:t>LoRa</w:t>
      </w:r>
      <w:r w:rsidR="005444CA">
        <w:rPr>
          <w:rFonts w:hint="eastAsia"/>
        </w:rPr>
        <w:t>模块软件设计</w:t>
      </w:r>
    </w:p>
    <w:p w14:paraId="6BFF21E3" w14:textId="6F135AAC" w:rsidR="003955AD" w:rsidRDefault="008959F9" w:rsidP="00197EF3">
      <w:r>
        <w:rPr>
          <w:rFonts w:hint="eastAsia"/>
        </w:rPr>
        <w:t>LoRa</w:t>
      </w:r>
      <w:r>
        <w:rPr>
          <w:rFonts w:hint="eastAsia"/>
        </w:rPr>
        <w:t>模块软件基于</w:t>
      </w:r>
      <w:r>
        <w:rPr>
          <w:rFonts w:hint="eastAsia"/>
        </w:rPr>
        <w:t>LoRaWAN</w:t>
      </w:r>
      <w:r>
        <w:rPr>
          <w:rFonts w:hint="eastAsia"/>
        </w:rPr>
        <w:t>协议，目前通用的做法是使用</w:t>
      </w:r>
      <w:r>
        <w:rPr>
          <w:rFonts w:hint="eastAsia"/>
        </w:rPr>
        <w:t>AT</w:t>
      </w:r>
      <w:r>
        <w:rPr>
          <w:rFonts w:hint="eastAsia"/>
        </w:rPr>
        <w:t>指令，也就是在使用功能前加入</w:t>
      </w:r>
      <w:r>
        <w:rPr>
          <w:rFonts w:hint="eastAsia"/>
        </w:rPr>
        <w:t>AT</w:t>
      </w:r>
      <w:r>
        <w:rPr>
          <w:rFonts w:hint="eastAsia"/>
        </w:rPr>
        <w:t>识别位，然后识别之后的功能位和之后携带的数据位。模块通讯的波特率使用</w:t>
      </w:r>
      <w:r>
        <w:rPr>
          <w:rFonts w:hint="eastAsia"/>
        </w:rPr>
        <w:t>9600</w:t>
      </w:r>
      <w:r>
        <w:rPr>
          <w:rFonts w:hint="eastAsia"/>
        </w:rPr>
        <w:t>，检验方式采用</w:t>
      </w:r>
      <w:proofErr w:type="gramStart"/>
      <w:r>
        <w:rPr>
          <w:rFonts w:hint="eastAsia"/>
        </w:rPr>
        <w:t>偶</w:t>
      </w:r>
      <w:proofErr w:type="gramEnd"/>
      <w:r>
        <w:rPr>
          <w:rFonts w:hint="eastAsia"/>
        </w:rPr>
        <w:t>校验位，</w:t>
      </w:r>
      <w:r w:rsidR="003955AD">
        <w:t>1</w:t>
      </w:r>
      <w:r w:rsidR="003955AD">
        <w:rPr>
          <w:rFonts w:hint="eastAsia"/>
        </w:rPr>
        <w:t>位停止位的参数通讯，可支持本地和远程的</w:t>
      </w:r>
      <w:r w:rsidR="003955AD">
        <w:t>AT</w:t>
      </w:r>
      <w:r w:rsidR="003955AD">
        <w:rPr>
          <w:rFonts w:hint="eastAsia"/>
        </w:rPr>
        <w:t>命令修改。</w:t>
      </w:r>
      <w:r>
        <w:rPr>
          <w:rFonts w:hint="eastAsia"/>
        </w:rPr>
        <w:t>在规定好</w:t>
      </w:r>
      <w:r>
        <w:rPr>
          <w:rFonts w:hint="eastAsia"/>
        </w:rPr>
        <w:t>AT</w:t>
      </w:r>
      <w:r>
        <w:rPr>
          <w:rFonts w:hint="eastAsia"/>
        </w:rPr>
        <w:t>的通信协议后，设备的</w:t>
      </w:r>
      <w:r>
        <w:rPr>
          <w:rFonts w:hint="eastAsia"/>
        </w:rPr>
        <w:t>MCU</w:t>
      </w:r>
      <w:r>
        <w:rPr>
          <w:rFonts w:hint="eastAsia"/>
        </w:rPr>
        <w:t>可以通过此方式去修改</w:t>
      </w:r>
      <w:r>
        <w:rPr>
          <w:rFonts w:hint="eastAsia"/>
        </w:rPr>
        <w:t>LoRa</w:t>
      </w:r>
      <w:r>
        <w:t>WAN</w:t>
      </w:r>
      <w:r>
        <w:t>模块的功能参数</w:t>
      </w:r>
      <w:r>
        <w:rPr>
          <w:rFonts w:hint="eastAsia"/>
        </w:rPr>
        <w:t>，</w:t>
      </w:r>
      <w:r>
        <w:t>同时也可以接受返回值的数据</w:t>
      </w:r>
      <w:r>
        <w:rPr>
          <w:rFonts w:hint="eastAsia"/>
        </w:rPr>
        <w:t>，</w:t>
      </w:r>
      <w:r>
        <w:t>在设备终端上解析出来</w:t>
      </w:r>
      <w:r>
        <w:rPr>
          <w:rFonts w:hint="eastAsia"/>
        </w:rPr>
        <w:t>，</w:t>
      </w:r>
      <w:r w:rsidR="0085506F">
        <w:rPr>
          <w:rFonts w:hint="eastAsia"/>
        </w:rPr>
        <w:t>也可以查询已有配置参数，还可以上发消息到网关上，在服务器端接收。</w:t>
      </w:r>
      <w:r w:rsidR="008D2C51">
        <w:t>LoRa</w:t>
      </w:r>
      <w:r w:rsidR="0085506F">
        <w:rPr>
          <w:rFonts w:hint="eastAsia"/>
        </w:rPr>
        <w:t>模块</w:t>
      </w:r>
      <w:r>
        <w:rPr>
          <w:rFonts w:hint="eastAsia"/>
        </w:rPr>
        <w:t>是连接设备终端和服务器的手段，而</w:t>
      </w:r>
      <w:r>
        <w:rPr>
          <w:rFonts w:hint="eastAsia"/>
        </w:rPr>
        <w:t>AT</w:t>
      </w:r>
      <w:r>
        <w:rPr>
          <w:rFonts w:hint="eastAsia"/>
        </w:rPr>
        <w:t>命令</w:t>
      </w:r>
      <w:r w:rsidR="00C42D2D">
        <w:rPr>
          <w:rFonts w:hint="eastAsia"/>
        </w:rPr>
        <w:t>就是协议的实现方式，于简单的</w:t>
      </w:r>
      <w:proofErr w:type="gramStart"/>
      <w:r w:rsidR="00C42D2D">
        <w:rPr>
          <w:rFonts w:hint="eastAsia"/>
        </w:rPr>
        <w:t>透传设备</w:t>
      </w:r>
      <w:proofErr w:type="gramEnd"/>
      <w:r w:rsidR="00C42D2D">
        <w:rPr>
          <w:rFonts w:hint="eastAsia"/>
        </w:rPr>
        <w:t>不同，</w:t>
      </w:r>
      <w:r w:rsidR="00C42D2D">
        <w:rPr>
          <w:rFonts w:hint="eastAsia"/>
        </w:rPr>
        <w:t>AT</w:t>
      </w:r>
      <w:r w:rsidR="00C42D2D">
        <w:rPr>
          <w:rFonts w:hint="eastAsia"/>
        </w:rPr>
        <w:t>命令有着设计简单，随时添加，功能强大等优点，对于使用者来说，只需要几条简单的命令就可以将</w:t>
      </w:r>
      <w:r w:rsidR="00C42D2D">
        <w:rPr>
          <w:rFonts w:hint="eastAsia"/>
        </w:rPr>
        <w:t>LoRaWAN</w:t>
      </w:r>
      <w:r w:rsidR="00C42D2D">
        <w:rPr>
          <w:rFonts w:hint="eastAsia"/>
        </w:rPr>
        <w:t>模组于服务器连接上。</w:t>
      </w:r>
    </w:p>
    <w:p w14:paraId="35C3EFFC" w14:textId="2FF9B4E6" w:rsidR="002C504E" w:rsidRDefault="008D2C51" w:rsidP="00197EF3">
      <w:r>
        <w:t>LoRa</w:t>
      </w:r>
      <w:r w:rsidR="0036019C">
        <w:rPr>
          <w:rFonts w:hint="eastAsia"/>
        </w:rPr>
        <w:t>无线通信的射频我们现在采用</w:t>
      </w:r>
      <w:r w:rsidR="0036019C">
        <w:t>470MHz-510MHz</w:t>
      </w:r>
      <w:r w:rsidR="0036019C">
        <w:rPr>
          <w:rFonts w:hint="eastAsia"/>
        </w:rPr>
        <w:t>的频段，根据</w:t>
      </w:r>
      <w:r>
        <w:t>LoRa</w:t>
      </w:r>
      <w:r w:rsidR="0036019C">
        <w:rPr>
          <w:rFonts w:hint="eastAsia"/>
        </w:rPr>
        <w:t>的性能指标，仅用一个信道就能组成一个网络。事实上单一信道是可以实现的，</w:t>
      </w:r>
      <w:proofErr w:type="gramStart"/>
      <w:r w:rsidR="0036019C">
        <w:rPr>
          <w:rFonts w:hint="eastAsia"/>
        </w:rPr>
        <w:t>本设备</w:t>
      </w:r>
      <w:proofErr w:type="gramEnd"/>
      <w:r w:rsidR="0036019C">
        <w:rPr>
          <w:rFonts w:hint="eastAsia"/>
        </w:rPr>
        <w:t>中添加了可选频段的功能。射频通信部分，</w:t>
      </w:r>
      <w:r w:rsidR="005A5624">
        <w:rPr>
          <w:rFonts w:hint="eastAsia"/>
        </w:rPr>
        <w:t>默认</w:t>
      </w:r>
      <w:r w:rsidR="0036019C">
        <w:rPr>
          <w:rFonts w:hint="eastAsia"/>
        </w:rPr>
        <w:t>采用了</w:t>
      </w:r>
      <w:r w:rsidR="0036019C">
        <w:t>125k Hz</w:t>
      </w:r>
      <w:r w:rsidR="0036019C">
        <w:rPr>
          <w:rFonts w:hint="eastAsia"/>
        </w:rPr>
        <w:t>带宽，扩频因子为</w:t>
      </w:r>
      <w:r w:rsidR="0036019C">
        <w:rPr>
          <w:rFonts w:hint="eastAsia"/>
        </w:rPr>
        <w:t>7</w:t>
      </w:r>
      <w:r w:rsidR="0036019C">
        <w:rPr>
          <w:rFonts w:hint="eastAsia"/>
        </w:rPr>
        <w:t>，发射功率为</w:t>
      </w:r>
      <w:r w:rsidR="0036019C">
        <w:rPr>
          <w:rFonts w:hint="eastAsia"/>
        </w:rPr>
        <w:t>17</w:t>
      </w:r>
      <w:r w:rsidR="0036019C">
        <w:rPr>
          <w:rFonts w:hint="eastAsia"/>
        </w:rPr>
        <w:t>，速率为</w:t>
      </w:r>
      <w:r w:rsidR="0036019C">
        <w:rPr>
          <w:rFonts w:hint="eastAsia"/>
        </w:rPr>
        <w:t>0</w:t>
      </w:r>
      <w:r w:rsidR="0036019C">
        <w:rPr>
          <w:rFonts w:hint="eastAsia"/>
        </w:rPr>
        <w:t>，这也是目前较为常用的做法，通讯速率较低，距离为可视距离</w:t>
      </w:r>
      <w:r w:rsidR="0036019C">
        <w:t>5</w:t>
      </w:r>
      <w:r w:rsidR="005A5624">
        <w:rPr>
          <w:rFonts w:hint="eastAsia"/>
        </w:rPr>
        <w:t>千</w:t>
      </w:r>
      <w:r w:rsidR="005A5624">
        <w:rPr>
          <w:rFonts w:hint="eastAsia"/>
        </w:rPr>
        <w:lastRenderedPageBreak/>
        <w:t>米，在终端上保留可以修改的功能。</w:t>
      </w:r>
      <w:r w:rsidR="00835B84">
        <w:rPr>
          <w:rFonts w:hint="eastAsia"/>
        </w:rPr>
        <w:t>设备采用</w:t>
      </w:r>
      <w:r w:rsidR="00835B84">
        <w:rPr>
          <w:rFonts w:hint="eastAsia"/>
        </w:rPr>
        <w:t>Class C</w:t>
      </w:r>
      <w:r w:rsidR="00835B84">
        <w:rPr>
          <w:rFonts w:hint="eastAsia"/>
        </w:rPr>
        <w:t>模式，即设备可以主动上发消息。</w:t>
      </w:r>
      <w:r w:rsidR="005A5624">
        <w:rPr>
          <w:rFonts w:hint="eastAsia"/>
        </w:rPr>
        <w:t>确保手持终端可以模拟出各种情况下的信号强弱。</w:t>
      </w:r>
    </w:p>
    <w:p w14:paraId="1F89C475" w14:textId="502420AF" w:rsidR="005A5624" w:rsidRDefault="005A5624" w:rsidP="00197EF3">
      <w:r>
        <w:rPr>
          <w:rFonts w:hint="eastAsia"/>
        </w:rPr>
        <w:t>终端与服务器通信使用</w:t>
      </w:r>
      <w:r>
        <w:t>AT+PING</w:t>
      </w:r>
      <w:r>
        <w:rPr>
          <w:rFonts w:hint="eastAsia"/>
        </w:rPr>
        <w:t>命令，在之前判断</w:t>
      </w:r>
      <w:r>
        <w:rPr>
          <w:rFonts w:hint="eastAsia"/>
        </w:rPr>
        <w:t>GPS</w:t>
      </w:r>
      <w:r>
        <w:rPr>
          <w:rFonts w:hint="eastAsia"/>
        </w:rPr>
        <w:t>数据是否可用，如果可用同时将下行的</w:t>
      </w:r>
      <w:r>
        <w:rPr>
          <w:rFonts w:hint="eastAsia"/>
        </w:rPr>
        <w:t>SNR</w:t>
      </w:r>
      <w:r>
        <w:rPr>
          <w:rFonts w:hint="eastAsia"/>
        </w:rPr>
        <w:t>和</w:t>
      </w:r>
      <w:r>
        <w:rPr>
          <w:rFonts w:hint="eastAsia"/>
        </w:rPr>
        <w:t>RSSI</w:t>
      </w:r>
      <w:r>
        <w:rPr>
          <w:rFonts w:hint="eastAsia"/>
        </w:rPr>
        <w:t>携带</w:t>
      </w:r>
      <w:r>
        <w:rPr>
          <w:rFonts w:hint="eastAsia"/>
        </w:rPr>
        <w:t>GPS</w:t>
      </w:r>
      <w:r>
        <w:rPr>
          <w:rFonts w:hint="eastAsia"/>
        </w:rPr>
        <w:t>数据上发到云端，云端在收到数据后返回</w:t>
      </w:r>
      <w:r>
        <w:rPr>
          <w:rFonts w:hint="eastAsia"/>
        </w:rPr>
        <w:t>PONG</w:t>
      </w:r>
      <w:r>
        <w:rPr>
          <w:rFonts w:hint="eastAsia"/>
        </w:rPr>
        <w:t>命令，终端对数据进行解析，数据中包含当前的频点、功率、速率、上下行的帧号和上下行的</w:t>
      </w:r>
      <w:r>
        <w:rPr>
          <w:rFonts w:hint="eastAsia"/>
        </w:rPr>
        <w:t>SNR</w:t>
      </w:r>
      <w:r>
        <w:rPr>
          <w:rFonts w:hint="eastAsia"/>
        </w:rPr>
        <w:t>和</w:t>
      </w:r>
      <w:r>
        <w:rPr>
          <w:rFonts w:hint="eastAsia"/>
        </w:rPr>
        <w:t>RSSI</w:t>
      </w:r>
      <w:r>
        <w:rPr>
          <w:rFonts w:hint="eastAsia"/>
        </w:rPr>
        <w:t>，将</w:t>
      </w:r>
      <w:r>
        <w:rPr>
          <w:rFonts w:hint="eastAsia"/>
        </w:rPr>
        <w:t>PONG</w:t>
      </w:r>
      <w:r>
        <w:rPr>
          <w:rFonts w:hint="eastAsia"/>
        </w:rPr>
        <w:t>命令返回的消息传入</w:t>
      </w:r>
      <w:r>
        <w:rPr>
          <w:rFonts w:hint="eastAsia"/>
        </w:rPr>
        <w:t>MCU</w:t>
      </w:r>
      <w:r>
        <w:rPr>
          <w:rFonts w:hint="eastAsia"/>
        </w:rPr>
        <w:t>中进行操作。</w:t>
      </w:r>
      <w:r>
        <w:rPr>
          <w:rFonts w:hint="eastAsia"/>
        </w:rPr>
        <w:t>MCU</w:t>
      </w:r>
      <w:r>
        <w:rPr>
          <w:rFonts w:hint="eastAsia"/>
        </w:rPr>
        <w:t>根据上下行的帧</w:t>
      </w:r>
      <w:proofErr w:type="gramStart"/>
      <w:r>
        <w:rPr>
          <w:rFonts w:hint="eastAsia"/>
        </w:rPr>
        <w:t>号</w:t>
      </w:r>
      <w:r w:rsidR="00E57E63">
        <w:rPr>
          <w:rFonts w:hint="eastAsia"/>
        </w:rPr>
        <w:t>计算</w:t>
      </w:r>
      <w:proofErr w:type="gramEnd"/>
      <w:r w:rsidR="00E57E63">
        <w:rPr>
          <w:rFonts w:hint="eastAsia"/>
        </w:rPr>
        <w:t>出当前设备的丢包率，计算公式如下。</w:t>
      </w:r>
    </w:p>
    <w:p w14:paraId="38DA6D64" w14:textId="0F584913" w:rsidR="005444CA" w:rsidRDefault="008F18FA" w:rsidP="00197EF3">
      <w:pPr>
        <w:pStyle w:val="12"/>
      </w:pPr>
      <w:r>
        <w:rPr>
          <w:rFonts w:hint="eastAsia"/>
        </w:rPr>
        <w:t xml:space="preserve">        </w:t>
      </w:r>
      <w:r w:rsidR="00B70541">
        <w:rPr>
          <w:rFonts w:hint="eastAsia"/>
        </w:rPr>
        <w:t xml:space="preserve"> </w:t>
      </w:r>
      <w:r w:rsidR="001B2B88">
        <w:tab/>
      </w:r>
      <w:r w:rsidR="00B70541">
        <w:rPr>
          <w:rFonts w:hint="eastAsia"/>
        </w:rPr>
        <w:t xml:space="preserve"> </w:t>
      </w:r>
      <m:oMath>
        <m:r>
          <m:rPr>
            <m:sty m:val="p"/>
          </m:rPr>
          <w:rPr>
            <w:rFonts w:ascii="Cambria Math" w:hAnsi="Cambria Math"/>
          </w:rPr>
          <m:t>丢包率</m:t>
        </m:r>
        <m:r>
          <m:rPr>
            <m:sty m:val="p"/>
          </m:rPr>
          <w:rPr>
            <w:rFonts w:ascii="Cambria Math" w:hAnsi="Cambria Math"/>
          </w:rPr>
          <m:t>=1-</m:t>
        </m:r>
        <m:f>
          <m:fPr>
            <m:type m:val="skw"/>
            <m:ctrlPr>
              <w:rPr>
                <w:rFonts w:ascii="Cambria Math" w:hAnsi="Cambria Math" w:cstheme="minorBidi"/>
                <w:kern w:val="2"/>
                <w:sz w:val="21"/>
                <w:szCs w:val="22"/>
              </w:rPr>
            </m:ctrlPr>
          </m:fPr>
          <m:num>
            <m:r>
              <w:rPr>
                <w:rFonts w:ascii="Cambria Math" w:hAnsi="Cambria Math"/>
              </w:rPr>
              <m:t>下行</m:t>
            </m:r>
            <m:r>
              <m:rPr>
                <m:sty m:val="p"/>
              </m:rPr>
              <w:rPr>
                <w:rFonts w:ascii="Cambria Math" w:hAnsi="Cambria Math"/>
              </w:rPr>
              <m:t>帧号</m:t>
            </m:r>
          </m:num>
          <m:den>
            <m:r>
              <w:rPr>
                <w:rFonts w:ascii="Cambria Math" w:hAnsi="Cambria Math"/>
              </w:rPr>
              <m:t>上行</m:t>
            </m:r>
            <m:r>
              <m:rPr>
                <m:sty m:val="p"/>
              </m:rPr>
              <w:rPr>
                <w:rFonts w:ascii="Cambria Math" w:hAnsi="Cambria Math"/>
              </w:rPr>
              <m:t>帧号</m:t>
            </m:r>
          </m:den>
        </m:f>
      </m:oMath>
      <w:r>
        <w:rPr>
          <w:rFonts w:hint="eastAsia"/>
        </w:rPr>
        <w:t xml:space="preserve">      </w:t>
      </w:r>
      <w:r w:rsidR="00B70541">
        <w:rPr>
          <w:rFonts w:hint="eastAsia"/>
        </w:rPr>
        <w:t xml:space="preserve">   </w:t>
      </w:r>
      <w:r w:rsidR="001B2B88">
        <w:tab/>
      </w:r>
      <w:r w:rsidR="00B70541">
        <w:rPr>
          <w:rFonts w:hint="eastAsia"/>
        </w:rPr>
        <w:t xml:space="preserve">      </w:t>
      </w:r>
      <w:r w:rsidR="00B70541">
        <w:rPr>
          <w:rFonts w:hint="eastAsia"/>
        </w:rPr>
        <w:t>（</w:t>
      </w:r>
      <w:r w:rsidR="00B70541">
        <w:rPr>
          <w:rFonts w:hint="eastAsia"/>
        </w:rPr>
        <w:t>1</w:t>
      </w:r>
      <w:r w:rsidR="00B70541">
        <w:rPr>
          <w:rFonts w:hint="eastAsia"/>
        </w:rPr>
        <w:t>）</w:t>
      </w:r>
    </w:p>
    <w:p w14:paraId="714CDA75" w14:textId="64E8FCE3" w:rsidR="00B70541" w:rsidRDefault="0036679D" w:rsidP="00197EF3">
      <w:r>
        <w:rPr>
          <w:rFonts w:hint="eastAsia"/>
        </w:rPr>
        <w:t>MCU</w:t>
      </w:r>
      <w:r>
        <w:rPr>
          <w:rFonts w:hint="eastAsia"/>
        </w:rPr>
        <w:t>会将重要的信息显示在显示模块上。</w:t>
      </w:r>
    </w:p>
    <w:p w14:paraId="1F1788D4" w14:textId="17B02838" w:rsidR="0036679D" w:rsidRDefault="00147ED0" w:rsidP="00197EF3">
      <w:pPr>
        <w:pStyle w:val="4"/>
      </w:pPr>
      <w:r>
        <w:t>4</w:t>
      </w:r>
      <w:r w:rsidR="0036679D">
        <w:rPr>
          <w:rFonts w:hint="eastAsia"/>
        </w:rPr>
        <w:t xml:space="preserve">.3.2 </w:t>
      </w:r>
      <w:r w:rsidR="0036679D">
        <w:rPr>
          <w:rFonts w:hint="eastAsia"/>
        </w:rPr>
        <w:t>定位模块软件设计</w:t>
      </w:r>
    </w:p>
    <w:p w14:paraId="0FAC7689" w14:textId="77777777" w:rsidR="00027944" w:rsidRPr="00027944" w:rsidRDefault="0036679D" w:rsidP="00197EF3">
      <w:proofErr w:type="gramStart"/>
      <w:r>
        <w:rPr>
          <w:rFonts w:hint="eastAsia"/>
        </w:rPr>
        <w:t>本设备</w:t>
      </w:r>
      <w:proofErr w:type="gramEnd"/>
      <w:r>
        <w:rPr>
          <w:rFonts w:hint="eastAsia"/>
        </w:rPr>
        <w:t>使用的定位模块是</w:t>
      </w:r>
      <w:r w:rsidRPr="00D76CC9">
        <w:t>UBLOX_NEO-M8N</w:t>
      </w:r>
      <w:r>
        <w:rPr>
          <w:rFonts w:hint="eastAsia"/>
        </w:rPr>
        <w:t>，</w:t>
      </w:r>
      <w:r w:rsidR="00644954">
        <w:rPr>
          <w:rFonts w:hint="eastAsia"/>
        </w:rPr>
        <w:t>此模块的输出采用</w:t>
      </w:r>
      <w:r w:rsidR="00027944" w:rsidRPr="00027944">
        <w:t>National</w:t>
      </w:r>
    </w:p>
    <w:p w14:paraId="2EA35CD0" w14:textId="45B96FAB" w:rsidR="002460F3" w:rsidRDefault="00644954" w:rsidP="00197EF3">
      <w:r w:rsidRPr="00027944">
        <w:t>Marine Electronics Association</w:t>
      </w:r>
      <w:r w:rsidR="00027944" w:rsidRPr="00027944">
        <w:t>（</w:t>
      </w:r>
      <w:r w:rsidR="00027944" w:rsidRPr="00027944">
        <w:rPr>
          <w:rFonts w:hint="eastAsia"/>
        </w:rPr>
        <w:t>NMEA</w:t>
      </w:r>
      <w:r w:rsidR="00027944" w:rsidRPr="00027944">
        <w:t>）协议</w:t>
      </w:r>
      <w:r w:rsidR="00027944" w:rsidRPr="00027944">
        <w:rPr>
          <w:rFonts w:hint="eastAsia"/>
        </w:rPr>
        <w:t>。</w:t>
      </w:r>
      <w:r w:rsidR="008F18FA" w:rsidRPr="008F18FA">
        <w:rPr>
          <w:rFonts w:hint="eastAsia"/>
        </w:rPr>
        <w:t>出采用</w:t>
      </w:r>
      <w:r w:rsidR="008F18FA" w:rsidRPr="008F18FA">
        <w:rPr>
          <w:rFonts w:hint="eastAsia"/>
        </w:rPr>
        <w:t>ASCII</w:t>
      </w:r>
      <w:r w:rsidR="008F18FA" w:rsidRPr="008F18FA">
        <w:rPr>
          <w:rFonts w:hint="eastAsia"/>
        </w:rPr>
        <w:t>码，其串行通信的参数为：波特率＝</w:t>
      </w:r>
      <w:r w:rsidR="008F18FA">
        <w:rPr>
          <w:rFonts w:hint="eastAsia"/>
        </w:rPr>
        <w:t>96</w:t>
      </w:r>
      <w:r w:rsidR="008F18FA" w:rsidRPr="008F18FA">
        <w:rPr>
          <w:rFonts w:hint="eastAsia"/>
        </w:rPr>
        <w:t>00bps</w:t>
      </w:r>
      <w:r w:rsidR="008F18FA" w:rsidRPr="008F18FA">
        <w:rPr>
          <w:rFonts w:hint="eastAsia"/>
        </w:rPr>
        <w:t>，数据位＝</w:t>
      </w:r>
      <w:r w:rsidR="008F18FA" w:rsidRPr="008F18FA">
        <w:rPr>
          <w:rFonts w:hint="eastAsia"/>
        </w:rPr>
        <w:t>8bit</w:t>
      </w:r>
      <w:r w:rsidR="008F18FA" w:rsidRPr="008F18FA">
        <w:rPr>
          <w:rFonts w:hint="eastAsia"/>
        </w:rPr>
        <w:t>，开始位</w:t>
      </w:r>
      <w:r w:rsidR="008F18FA" w:rsidRPr="008F18FA">
        <w:rPr>
          <w:rFonts w:hint="eastAsia"/>
        </w:rPr>
        <w:t>=1bit</w:t>
      </w:r>
      <w:r w:rsidR="008F18FA" w:rsidRPr="008F18FA">
        <w:rPr>
          <w:rFonts w:hint="eastAsia"/>
        </w:rPr>
        <w:t>，停止位＝</w:t>
      </w:r>
      <w:r w:rsidR="008F18FA" w:rsidRPr="008F18FA">
        <w:rPr>
          <w:rFonts w:hint="eastAsia"/>
        </w:rPr>
        <w:t>1bit</w:t>
      </w:r>
      <w:r w:rsidR="008F18FA" w:rsidRPr="008F18FA">
        <w:rPr>
          <w:rFonts w:hint="eastAsia"/>
        </w:rPr>
        <w:t>，无奇偶校验。</w:t>
      </w:r>
      <w:r w:rsidR="00027944" w:rsidRPr="00027944">
        <w:rPr>
          <w:rFonts w:hint="eastAsia"/>
        </w:rPr>
        <w:t>关于定位信息的</w:t>
      </w:r>
      <w:r w:rsidR="00027944" w:rsidRPr="00027944">
        <w:t>类</w:t>
      </w:r>
      <w:r w:rsidR="00027944">
        <w:rPr>
          <w:rFonts w:hint="eastAsia"/>
        </w:rPr>
        <w:t>型有：</w:t>
      </w:r>
      <w:r w:rsidR="00027944" w:rsidRPr="00027944">
        <w:rPr>
          <w:rFonts w:hint="eastAsia"/>
        </w:rPr>
        <w:t>GPGSV</w:t>
      </w:r>
      <w:r w:rsidR="00027944" w:rsidRPr="00027944">
        <w:rPr>
          <w:rFonts w:hint="eastAsia"/>
        </w:rPr>
        <w:t>：可见卫星信息、</w:t>
      </w:r>
      <w:r w:rsidR="00027944" w:rsidRPr="00027944">
        <w:rPr>
          <w:rFonts w:hint="eastAsia"/>
        </w:rPr>
        <w:t>GPGLL</w:t>
      </w:r>
      <w:r w:rsidR="00027944" w:rsidRPr="00027944">
        <w:rPr>
          <w:rFonts w:hint="eastAsia"/>
        </w:rPr>
        <w:t>：地理定位信息、</w:t>
      </w:r>
      <w:r w:rsidR="00027944" w:rsidRPr="00027944">
        <w:rPr>
          <w:rFonts w:hint="eastAsia"/>
        </w:rPr>
        <w:t>GPRMC</w:t>
      </w:r>
      <w:r w:rsidR="00027944" w:rsidRPr="00027944">
        <w:rPr>
          <w:rFonts w:hint="eastAsia"/>
        </w:rPr>
        <w:t>：推荐最小定位信息、</w:t>
      </w:r>
      <w:r w:rsidR="00027944" w:rsidRPr="00027944">
        <w:rPr>
          <w:rFonts w:hint="eastAsia"/>
        </w:rPr>
        <w:t>GPVTG</w:t>
      </w:r>
      <w:r w:rsidR="00027944" w:rsidRPr="00027944">
        <w:rPr>
          <w:rFonts w:hint="eastAsia"/>
        </w:rPr>
        <w:t>：地面速度信息、</w:t>
      </w:r>
      <w:r w:rsidR="00027944" w:rsidRPr="00027944">
        <w:rPr>
          <w:rFonts w:hint="eastAsia"/>
        </w:rPr>
        <w:t>GPGGA</w:t>
      </w:r>
      <w:r w:rsidR="00027944" w:rsidRPr="00027944">
        <w:rPr>
          <w:rFonts w:hint="eastAsia"/>
        </w:rPr>
        <w:t>：</w:t>
      </w:r>
      <w:r w:rsidR="00027944" w:rsidRPr="00027944">
        <w:rPr>
          <w:rFonts w:hint="eastAsia"/>
        </w:rPr>
        <w:t>GPS</w:t>
      </w:r>
      <w:r w:rsidR="00027944" w:rsidRPr="00027944">
        <w:rPr>
          <w:rFonts w:hint="eastAsia"/>
        </w:rPr>
        <w:t>定位信息、</w:t>
      </w:r>
      <w:r w:rsidR="00027944" w:rsidRPr="00027944">
        <w:rPr>
          <w:rFonts w:hint="eastAsia"/>
        </w:rPr>
        <w:t>GPGSA</w:t>
      </w:r>
      <w:r w:rsidR="00027944" w:rsidRPr="00027944">
        <w:rPr>
          <w:rFonts w:hint="eastAsia"/>
        </w:rPr>
        <w:t>：当前卫星信息</w:t>
      </w:r>
      <w:r w:rsidR="00027944">
        <w:rPr>
          <w:rFonts w:hint="eastAsia"/>
        </w:rPr>
        <w:t>。</w:t>
      </w:r>
    </w:p>
    <w:p w14:paraId="5E92E19A" w14:textId="09A307DC" w:rsidR="00027944" w:rsidRDefault="00027944" w:rsidP="00197EF3">
      <w:proofErr w:type="gramStart"/>
      <w:r>
        <w:rPr>
          <w:rFonts w:hint="eastAsia"/>
        </w:rPr>
        <w:t>本设备</w:t>
      </w:r>
      <w:proofErr w:type="gramEnd"/>
      <w:r>
        <w:rPr>
          <w:rFonts w:hint="eastAsia"/>
        </w:rPr>
        <w:t>中主要使用的是</w:t>
      </w:r>
      <w:r w:rsidRPr="00027944">
        <w:rPr>
          <w:rFonts w:hint="eastAsia"/>
        </w:rPr>
        <w:t>GPRMC</w:t>
      </w:r>
      <w:r>
        <w:rPr>
          <w:rFonts w:hint="eastAsia"/>
        </w:rPr>
        <w:t>和</w:t>
      </w:r>
      <w:r w:rsidR="006A2300">
        <w:rPr>
          <w:rFonts w:hint="eastAsia"/>
        </w:rPr>
        <w:t>GPGGA</w:t>
      </w:r>
      <w:r w:rsidR="006A2300">
        <w:rPr>
          <w:rFonts w:hint="eastAsia"/>
        </w:rPr>
        <w:t>中的信息，下面对这两种格式进行介绍：</w:t>
      </w:r>
    </w:p>
    <w:p w14:paraId="6E4C8BFB" w14:textId="309FDF01" w:rsidR="006A2300" w:rsidRDefault="006A2300" w:rsidP="00197EF3">
      <w:r w:rsidRPr="006A2300">
        <w:t>$GPRMC,&lt;1&gt;,&lt;2&gt;,&lt;3&gt;,&lt;4&gt;,&lt;5&gt;,&lt;6&gt;,&lt;7&gt;,&lt;8&gt;,&lt;9&gt;,&lt;10&gt;,&lt;11&gt;,&lt;12&gt;*hh</w:t>
      </w:r>
    </w:p>
    <w:p w14:paraId="644AB739" w14:textId="2F04E78D" w:rsidR="006A2300" w:rsidRDefault="006A2300" w:rsidP="00197EF3">
      <w:r>
        <w:rPr>
          <w:rFonts w:hint="eastAsia"/>
        </w:rPr>
        <w:t>&lt;1&gt;UTC</w:t>
      </w:r>
      <w:r>
        <w:rPr>
          <w:rFonts w:hint="eastAsia"/>
        </w:rPr>
        <w:t>时间，</w:t>
      </w:r>
      <w:r>
        <w:rPr>
          <w:rFonts w:hint="eastAsia"/>
        </w:rPr>
        <w:t>hhmmss(</w:t>
      </w:r>
      <w:r>
        <w:rPr>
          <w:rFonts w:hint="eastAsia"/>
        </w:rPr>
        <w:t>时分秒</w:t>
      </w:r>
      <w:r>
        <w:rPr>
          <w:rFonts w:hint="eastAsia"/>
        </w:rPr>
        <w:t>)</w:t>
      </w:r>
      <w:r>
        <w:rPr>
          <w:rFonts w:hint="eastAsia"/>
        </w:rPr>
        <w:t>格式</w:t>
      </w:r>
      <w:r w:rsidR="00F01031">
        <w:rPr>
          <w:rFonts w:hint="eastAsia"/>
        </w:rPr>
        <w:t>；</w:t>
      </w:r>
    </w:p>
    <w:p w14:paraId="21640191" w14:textId="212881CF" w:rsidR="006A2300" w:rsidRDefault="006A2300" w:rsidP="00197EF3">
      <w:r>
        <w:rPr>
          <w:rFonts w:hint="eastAsia"/>
        </w:rPr>
        <w:t>&lt;2&gt;</w:t>
      </w:r>
      <w:r>
        <w:rPr>
          <w:rFonts w:hint="eastAsia"/>
        </w:rPr>
        <w:t>定位状态，</w:t>
      </w:r>
      <w:r>
        <w:rPr>
          <w:rFonts w:hint="eastAsia"/>
        </w:rPr>
        <w:t>A=</w:t>
      </w:r>
      <w:r>
        <w:rPr>
          <w:rFonts w:hint="eastAsia"/>
        </w:rPr>
        <w:t>有效定位，</w:t>
      </w:r>
      <w:r>
        <w:rPr>
          <w:rFonts w:hint="eastAsia"/>
        </w:rPr>
        <w:t>V=</w:t>
      </w:r>
      <w:r>
        <w:rPr>
          <w:rFonts w:hint="eastAsia"/>
        </w:rPr>
        <w:t>无效定位</w:t>
      </w:r>
      <w:r w:rsidR="00F01031">
        <w:rPr>
          <w:rFonts w:hint="eastAsia"/>
        </w:rPr>
        <w:t>；</w:t>
      </w:r>
    </w:p>
    <w:p w14:paraId="149CD4D2" w14:textId="381FC989" w:rsidR="006A2300" w:rsidRDefault="006A2300" w:rsidP="00197EF3">
      <w:r>
        <w:rPr>
          <w:rFonts w:hint="eastAsia"/>
        </w:rPr>
        <w:t>&lt;3&gt;</w:t>
      </w:r>
      <w:r>
        <w:rPr>
          <w:rFonts w:hint="eastAsia"/>
        </w:rPr>
        <w:t>纬度</w:t>
      </w:r>
      <w:r>
        <w:rPr>
          <w:rFonts w:hint="eastAsia"/>
        </w:rPr>
        <w:t>ddmm.mmmm(</w:t>
      </w:r>
      <w:proofErr w:type="gramStart"/>
      <w:r>
        <w:rPr>
          <w:rFonts w:hint="eastAsia"/>
        </w:rPr>
        <w:t>度分</w:t>
      </w:r>
      <w:proofErr w:type="gramEnd"/>
      <w:r>
        <w:rPr>
          <w:rFonts w:hint="eastAsia"/>
        </w:rPr>
        <w:t>)</w:t>
      </w:r>
      <w:r>
        <w:rPr>
          <w:rFonts w:hint="eastAsia"/>
        </w:rPr>
        <w:t>格式</w:t>
      </w:r>
      <w:r>
        <w:rPr>
          <w:rFonts w:hint="eastAsia"/>
        </w:rPr>
        <w:t>(</w:t>
      </w:r>
      <w:r>
        <w:rPr>
          <w:rFonts w:hint="eastAsia"/>
        </w:rPr>
        <w:t>前面的</w:t>
      </w:r>
      <w:r>
        <w:rPr>
          <w:rFonts w:hint="eastAsia"/>
        </w:rPr>
        <w:t>0</w:t>
      </w:r>
      <w:r>
        <w:rPr>
          <w:rFonts w:hint="eastAsia"/>
        </w:rPr>
        <w:t>也将被传输</w:t>
      </w:r>
      <w:r>
        <w:rPr>
          <w:rFonts w:hint="eastAsia"/>
        </w:rPr>
        <w:t>)</w:t>
      </w:r>
      <w:r w:rsidR="00F01031">
        <w:rPr>
          <w:rFonts w:hint="eastAsia"/>
        </w:rPr>
        <w:t>；</w:t>
      </w:r>
    </w:p>
    <w:p w14:paraId="5F9D3828" w14:textId="71652673" w:rsidR="006A2300" w:rsidRDefault="006A2300" w:rsidP="00197EF3">
      <w:r>
        <w:rPr>
          <w:rFonts w:hint="eastAsia"/>
        </w:rPr>
        <w:t>&lt;4&gt;</w:t>
      </w:r>
      <w:r>
        <w:rPr>
          <w:rFonts w:hint="eastAsia"/>
        </w:rPr>
        <w:t>纬度半球</w:t>
      </w:r>
      <w:r>
        <w:rPr>
          <w:rFonts w:hint="eastAsia"/>
        </w:rPr>
        <w:t>N(</w:t>
      </w:r>
      <w:r>
        <w:rPr>
          <w:rFonts w:hint="eastAsia"/>
        </w:rPr>
        <w:t>北半球</w:t>
      </w:r>
      <w:r>
        <w:rPr>
          <w:rFonts w:hint="eastAsia"/>
        </w:rPr>
        <w:t>)</w:t>
      </w:r>
      <w:r>
        <w:rPr>
          <w:rFonts w:hint="eastAsia"/>
        </w:rPr>
        <w:t>或</w:t>
      </w:r>
      <w:r>
        <w:rPr>
          <w:rFonts w:hint="eastAsia"/>
        </w:rPr>
        <w:t>S(</w:t>
      </w:r>
      <w:r>
        <w:rPr>
          <w:rFonts w:hint="eastAsia"/>
        </w:rPr>
        <w:t>南半球</w:t>
      </w:r>
      <w:r>
        <w:rPr>
          <w:rFonts w:hint="eastAsia"/>
        </w:rPr>
        <w:t>)</w:t>
      </w:r>
      <w:r w:rsidR="00F01031">
        <w:rPr>
          <w:rFonts w:hint="eastAsia"/>
        </w:rPr>
        <w:t>；</w:t>
      </w:r>
    </w:p>
    <w:p w14:paraId="2D803564" w14:textId="5A6BA61A" w:rsidR="006A2300" w:rsidRDefault="006A2300" w:rsidP="00197EF3">
      <w:r>
        <w:rPr>
          <w:rFonts w:hint="eastAsia"/>
        </w:rPr>
        <w:t>&lt;5&gt;</w:t>
      </w:r>
      <w:r>
        <w:rPr>
          <w:rFonts w:hint="eastAsia"/>
        </w:rPr>
        <w:t>经度</w:t>
      </w:r>
      <w:r>
        <w:rPr>
          <w:rFonts w:hint="eastAsia"/>
        </w:rPr>
        <w:t>dddmm.mmmm(</w:t>
      </w:r>
      <w:proofErr w:type="gramStart"/>
      <w:r>
        <w:rPr>
          <w:rFonts w:hint="eastAsia"/>
        </w:rPr>
        <w:t>度分</w:t>
      </w:r>
      <w:proofErr w:type="gramEnd"/>
      <w:r>
        <w:rPr>
          <w:rFonts w:hint="eastAsia"/>
        </w:rPr>
        <w:t>)</w:t>
      </w:r>
      <w:r>
        <w:rPr>
          <w:rFonts w:hint="eastAsia"/>
        </w:rPr>
        <w:t>格式</w:t>
      </w:r>
      <w:r>
        <w:rPr>
          <w:rFonts w:hint="eastAsia"/>
        </w:rPr>
        <w:t>(</w:t>
      </w:r>
      <w:r>
        <w:rPr>
          <w:rFonts w:hint="eastAsia"/>
        </w:rPr>
        <w:t>前面的</w:t>
      </w:r>
      <w:r>
        <w:rPr>
          <w:rFonts w:hint="eastAsia"/>
        </w:rPr>
        <w:t>0</w:t>
      </w:r>
      <w:r>
        <w:rPr>
          <w:rFonts w:hint="eastAsia"/>
        </w:rPr>
        <w:t>也将被传输</w:t>
      </w:r>
      <w:r>
        <w:rPr>
          <w:rFonts w:hint="eastAsia"/>
        </w:rPr>
        <w:t>)</w:t>
      </w:r>
      <w:r w:rsidR="00F01031">
        <w:rPr>
          <w:rFonts w:hint="eastAsia"/>
        </w:rPr>
        <w:t>；</w:t>
      </w:r>
    </w:p>
    <w:p w14:paraId="2A8D1585" w14:textId="1BAB753A" w:rsidR="006A2300" w:rsidRDefault="006A2300" w:rsidP="00197EF3">
      <w:r>
        <w:rPr>
          <w:rFonts w:hint="eastAsia"/>
        </w:rPr>
        <w:t>&lt;6&gt;</w:t>
      </w:r>
      <w:r>
        <w:rPr>
          <w:rFonts w:hint="eastAsia"/>
        </w:rPr>
        <w:t>经度半球</w:t>
      </w:r>
      <w:r>
        <w:rPr>
          <w:rFonts w:hint="eastAsia"/>
        </w:rPr>
        <w:t>E(</w:t>
      </w:r>
      <w:r>
        <w:rPr>
          <w:rFonts w:hint="eastAsia"/>
        </w:rPr>
        <w:t>东经</w:t>
      </w:r>
      <w:r>
        <w:rPr>
          <w:rFonts w:hint="eastAsia"/>
        </w:rPr>
        <w:t>)</w:t>
      </w:r>
      <w:r>
        <w:rPr>
          <w:rFonts w:hint="eastAsia"/>
        </w:rPr>
        <w:t>或</w:t>
      </w:r>
      <w:r>
        <w:rPr>
          <w:rFonts w:hint="eastAsia"/>
        </w:rPr>
        <w:t>W(</w:t>
      </w:r>
      <w:r>
        <w:rPr>
          <w:rFonts w:hint="eastAsia"/>
        </w:rPr>
        <w:t>西经</w:t>
      </w:r>
      <w:r>
        <w:rPr>
          <w:rFonts w:hint="eastAsia"/>
        </w:rPr>
        <w:t>)</w:t>
      </w:r>
      <w:r w:rsidR="00F01031">
        <w:rPr>
          <w:rFonts w:hint="eastAsia"/>
        </w:rPr>
        <w:t>；</w:t>
      </w:r>
    </w:p>
    <w:p w14:paraId="017F6124" w14:textId="78014EC9" w:rsidR="006A2300" w:rsidRDefault="006A2300" w:rsidP="00197EF3">
      <w:r>
        <w:rPr>
          <w:rFonts w:hint="eastAsia"/>
        </w:rPr>
        <w:t>&lt;7&gt;</w:t>
      </w:r>
      <w:r>
        <w:rPr>
          <w:rFonts w:hint="eastAsia"/>
        </w:rPr>
        <w:t>地面速率</w:t>
      </w:r>
      <w:r>
        <w:rPr>
          <w:rFonts w:hint="eastAsia"/>
        </w:rPr>
        <w:t>(000.0~999.9</w:t>
      </w:r>
      <w:r>
        <w:rPr>
          <w:rFonts w:hint="eastAsia"/>
        </w:rPr>
        <w:t>节，前面的</w:t>
      </w:r>
      <w:r>
        <w:rPr>
          <w:rFonts w:hint="eastAsia"/>
        </w:rPr>
        <w:t>0</w:t>
      </w:r>
      <w:r>
        <w:rPr>
          <w:rFonts w:hint="eastAsia"/>
        </w:rPr>
        <w:t>也将被传输</w:t>
      </w:r>
      <w:r>
        <w:rPr>
          <w:rFonts w:hint="eastAsia"/>
        </w:rPr>
        <w:t>)</w:t>
      </w:r>
      <w:r w:rsidR="00F01031">
        <w:rPr>
          <w:rFonts w:hint="eastAsia"/>
        </w:rPr>
        <w:t>；</w:t>
      </w:r>
    </w:p>
    <w:p w14:paraId="0EBE630B" w14:textId="0B73D0E8" w:rsidR="006A2300" w:rsidRDefault="006A2300" w:rsidP="00197EF3">
      <w:r>
        <w:rPr>
          <w:rFonts w:hint="eastAsia"/>
        </w:rPr>
        <w:t>&lt;8&gt;</w:t>
      </w:r>
      <w:r>
        <w:rPr>
          <w:rFonts w:hint="eastAsia"/>
        </w:rPr>
        <w:t>地面航向</w:t>
      </w:r>
      <w:r>
        <w:rPr>
          <w:rFonts w:hint="eastAsia"/>
        </w:rPr>
        <w:t>(000.0~359.9</w:t>
      </w:r>
      <w:r>
        <w:rPr>
          <w:rFonts w:hint="eastAsia"/>
        </w:rPr>
        <w:t>度，以真北为参考基准，前面的</w:t>
      </w:r>
      <w:r>
        <w:rPr>
          <w:rFonts w:hint="eastAsia"/>
        </w:rPr>
        <w:t>0</w:t>
      </w:r>
      <w:r>
        <w:rPr>
          <w:rFonts w:hint="eastAsia"/>
        </w:rPr>
        <w:t>也将被传输</w:t>
      </w:r>
      <w:r>
        <w:rPr>
          <w:rFonts w:hint="eastAsia"/>
        </w:rPr>
        <w:t>)</w:t>
      </w:r>
      <w:r w:rsidR="00F01031">
        <w:rPr>
          <w:rFonts w:hint="eastAsia"/>
        </w:rPr>
        <w:t>；</w:t>
      </w:r>
    </w:p>
    <w:p w14:paraId="38EA62FB" w14:textId="2FA4B560" w:rsidR="006A2300" w:rsidRDefault="006A2300" w:rsidP="00197EF3">
      <w:r>
        <w:rPr>
          <w:rFonts w:hint="eastAsia"/>
        </w:rPr>
        <w:t>&lt;9&gt;UTC</w:t>
      </w:r>
      <w:r>
        <w:rPr>
          <w:rFonts w:hint="eastAsia"/>
        </w:rPr>
        <w:t>日期，</w:t>
      </w:r>
      <w:r>
        <w:rPr>
          <w:rFonts w:hint="eastAsia"/>
        </w:rPr>
        <w:t>ddmmyy(</w:t>
      </w:r>
      <w:r>
        <w:rPr>
          <w:rFonts w:hint="eastAsia"/>
        </w:rPr>
        <w:t>日月年</w:t>
      </w:r>
      <w:r>
        <w:rPr>
          <w:rFonts w:hint="eastAsia"/>
        </w:rPr>
        <w:t>)</w:t>
      </w:r>
      <w:r>
        <w:rPr>
          <w:rFonts w:hint="eastAsia"/>
        </w:rPr>
        <w:t>格式</w:t>
      </w:r>
      <w:r w:rsidR="00F01031">
        <w:rPr>
          <w:rFonts w:hint="eastAsia"/>
        </w:rPr>
        <w:t>；</w:t>
      </w:r>
    </w:p>
    <w:p w14:paraId="12E40F31" w14:textId="00A786F4" w:rsidR="006A2300" w:rsidRDefault="006A2300" w:rsidP="00197EF3">
      <w:r>
        <w:rPr>
          <w:rFonts w:hint="eastAsia"/>
        </w:rPr>
        <w:t>&lt;10&gt;</w:t>
      </w:r>
      <w:r>
        <w:rPr>
          <w:rFonts w:hint="eastAsia"/>
        </w:rPr>
        <w:t>磁偏角</w:t>
      </w:r>
      <w:r>
        <w:rPr>
          <w:rFonts w:hint="eastAsia"/>
        </w:rPr>
        <w:t>(000.0~180.0</w:t>
      </w:r>
      <w:r>
        <w:rPr>
          <w:rFonts w:hint="eastAsia"/>
        </w:rPr>
        <w:t>度，前面的</w:t>
      </w:r>
      <w:r>
        <w:rPr>
          <w:rFonts w:hint="eastAsia"/>
        </w:rPr>
        <w:t>0</w:t>
      </w:r>
      <w:r>
        <w:rPr>
          <w:rFonts w:hint="eastAsia"/>
        </w:rPr>
        <w:t>也将被传输</w:t>
      </w:r>
      <w:r>
        <w:rPr>
          <w:rFonts w:hint="eastAsia"/>
        </w:rPr>
        <w:t>)</w:t>
      </w:r>
      <w:r w:rsidR="00F01031">
        <w:rPr>
          <w:rFonts w:hint="eastAsia"/>
        </w:rPr>
        <w:t>；</w:t>
      </w:r>
    </w:p>
    <w:p w14:paraId="5227780F" w14:textId="7C9CEE07" w:rsidR="006A2300" w:rsidRDefault="006A2300" w:rsidP="00197EF3">
      <w:r>
        <w:rPr>
          <w:rFonts w:hint="eastAsia"/>
        </w:rPr>
        <w:t>&lt;11&gt;</w:t>
      </w:r>
      <w:r>
        <w:rPr>
          <w:rFonts w:hint="eastAsia"/>
        </w:rPr>
        <w:t>磁偏角方向，</w:t>
      </w:r>
      <w:r>
        <w:rPr>
          <w:rFonts w:hint="eastAsia"/>
        </w:rPr>
        <w:t>E(</w:t>
      </w:r>
      <w:r>
        <w:rPr>
          <w:rFonts w:hint="eastAsia"/>
        </w:rPr>
        <w:t>东</w:t>
      </w:r>
      <w:r>
        <w:rPr>
          <w:rFonts w:hint="eastAsia"/>
        </w:rPr>
        <w:t>)</w:t>
      </w:r>
      <w:r>
        <w:rPr>
          <w:rFonts w:hint="eastAsia"/>
        </w:rPr>
        <w:t>或</w:t>
      </w:r>
      <w:r>
        <w:rPr>
          <w:rFonts w:hint="eastAsia"/>
        </w:rPr>
        <w:t>W(</w:t>
      </w:r>
      <w:r>
        <w:rPr>
          <w:rFonts w:hint="eastAsia"/>
        </w:rPr>
        <w:t>西</w:t>
      </w:r>
      <w:r>
        <w:rPr>
          <w:rFonts w:hint="eastAsia"/>
        </w:rPr>
        <w:t>)</w:t>
      </w:r>
      <w:r w:rsidR="00F01031">
        <w:rPr>
          <w:rFonts w:hint="eastAsia"/>
        </w:rPr>
        <w:t>；</w:t>
      </w:r>
    </w:p>
    <w:p w14:paraId="003B048E" w14:textId="702C58F2" w:rsidR="006A2300" w:rsidRDefault="006A2300" w:rsidP="00197EF3">
      <w:r>
        <w:rPr>
          <w:rFonts w:hint="eastAsia"/>
        </w:rPr>
        <w:lastRenderedPageBreak/>
        <w:t>&lt;12&gt;</w:t>
      </w:r>
      <w:r>
        <w:rPr>
          <w:rFonts w:hint="eastAsia"/>
        </w:rPr>
        <w:t>模式指示</w:t>
      </w:r>
      <w:r>
        <w:rPr>
          <w:rFonts w:hint="eastAsia"/>
        </w:rPr>
        <w:t>(</w:t>
      </w:r>
      <w:r>
        <w:rPr>
          <w:rFonts w:hint="eastAsia"/>
        </w:rPr>
        <w:t>仅</w:t>
      </w:r>
      <w:r>
        <w:rPr>
          <w:rFonts w:hint="eastAsia"/>
        </w:rPr>
        <w:t>NMEA01833.00</w:t>
      </w:r>
      <w:r>
        <w:rPr>
          <w:rFonts w:hint="eastAsia"/>
        </w:rPr>
        <w:t>版本输出，</w:t>
      </w:r>
      <w:r>
        <w:rPr>
          <w:rFonts w:hint="eastAsia"/>
        </w:rPr>
        <w:t>A=</w:t>
      </w:r>
      <w:r>
        <w:rPr>
          <w:rFonts w:hint="eastAsia"/>
        </w:rPr>
        <w:t>自主定位，</w:t>
      </w:r>
      <w:r>
        <w:rPr>
          <w:rFonts w:hint="eastAsia"/>
        </w:rPr>
        <w:t>D=</w:t>
      </w:r>
      <w:r>
        <w:rPr>
          <w:rFonts w:hint="eastAsia"/>
        </w:rPr>
        <w:t>差分，</w:t>
      </w:r>
      <w:r>
        <w:rPr>
          <w:rFonts w:hint="eastAsia"/>
        </w:rPr>
        <w:t>E=</w:t>
      </w:r>
      <w:r>
        <w:rPr>
          <w:rFonts w:hint="eastAsia"/>
        </w:rPr>
        <w:t>估算，</w:t>
      </w:r>
      <w:r>
        <w:rPr>
          <w:rFonts w:hint="eastAsia"/>
        </w:rPr>
        <w:t>N=</w:t>
      </w:r>
      <w:r>
        <w:rPr>
          <w:rFonts w:hint="eastAsia"/>
        </w:rPr>
        <w:t>数据无效</w:t>
      </w:r>
      <w:r>
        <w:rPr>
          <w:rFonts w:hint="eastAsia"/>
        </w:rPr>
        <w:t>)</w:t>
      </w:r>
      <w:r w:rsidR="00F01031">
        <w:rPr>
          <w:rFonts w:hint="eastAsia"/>
        </w:rPr>
        <w:t>。</w:t>
      </w:r>
    </w:p>
    <w:p w14:paraId="4FF76A79" w14:textId="330929C7" w:rsidR="00EC4D27" w:rsidRDefault="00C42D2D" w:rsidP="00197EF3">
      <w:r>
        <w:rPr>
          <w:rFonts w:hint="eastAsia"/>
        </w:rPr>
        <w:t>在解析数据时第一去判断定位状态，</w:t>
      </w:r>
      <w:proofErr w:type="gramStart"/>
      <w:r>
        <w:t>”</w:t>
      </w:r>
      <w:proofErr w:type="gramEnd"/>
      <w:r>
        <w:rPr>
          <w:rFonts w:hint="eastAsia"/>
        </w:rPr>
        <w:t>A</w:t>
      </w:r>
      <w:proofErr w:type="gramStart"/>
      <w:r>
        <w:t>”</w:t>
      </w:r>
      <w:proofErr w:type="gramEnd"/>
      <w:r>
        <w:rPr>
          <w:rFonts w:hint="eastAsia"/>
        </w:rPr>
        <w:t>表示当前的定位状态比较准确可以使用，而只有此时</w:t>
      </w:r>
      <w:proofErr w:type="gramStart"/>
      <w:r>
        <w:rPr>
          <w:rFonts w:hint="eastAsia"/>
        </w:rPr>
        <w:t>后面才</w:t>
      </w:r>
      <w:proofErr w:type="gramEnd"/>
      <w:r>
        <w:rPr>
          <w:rFonts w:hint="eastAsia"/>
        </w:rPr>
        <w:t>会有其他的数据，如果定位状态是</w:t>
      </w:r>
      <w:proofErr w:type="gramStart"/>
      <w:r>
        <w:t>”</w:t>
      </w:r>
      <w:proofErr w:type="gramEnd"/>
      <w:r>
        <w:rPr>
          <w:rFonts w:hint="eastAsia"/>
        </w:rPr>
        <w:t>V</w:t>
      </w:r>
      <w:proofErr w:type="gramStart"/>
      <w:r>
        <w:t>”</w:t>
      </w:r>
      <w:proofErr w:type="gramEnd"/>
      <w:r>
        <w:rPr>
          <w:rFonts w:hint="eastAsia"/>
        </w:rPr>
        <w:t>，</w:t>
      </w:r>
      <w:r>
        <w:t>则表示当前的定位状态</w:t>
      </w:r>
      <w:proofErr w:type="gramStart"/>
      <w:r>
        <w:t>不</w:t>
      </w:r>
      <w:proofErr w:type="gramEnd"/>
      <w:r>
        <w:t>可用</w:t>
      </w:r>
      <w:r>
        <w:rPr>
          <w:rFonts w:hint="eastAsia"/>
        </w:rPr>
        <w:t>，</w:t>
      </w:r>
      <w:r>
        <w:t>后没有其他数据</w:t>
      </w:r>
      <w:r>
        <w:rPr>
          <w:rFonts w:hint="eastAsia"/>
        </w:rPr>
        <w:t>，在判断定位状态有效时</w:t>
      </w:r>
      <w:r w:rsidR="006A2300">
        <w:rPr>
          <w:rFonts w:hint="eastAsia"/>
        </w:rPr>
        <w:t>，去解析</w:t>
      </w:r>
      <w:r w:rsidR="005261C4">
        <w:rPr>
          <w:rFonts w:hint="eastAsia"/>
        </w:rPr>
        <w:t>出自己要的</w:t>
      </w:r>
      <w:r w:rsidR="006A2300">
        <w:rPr>
          <w:rFonts w:hint="eastAsia"/>
        </w:rPr>
        <w:t>经纬度信息，</w:t>
      </w:r>
      <w:r w:rsidR="00EC4D27">
        <w:rPr>
          <w:rFonts w:hint="eastAsia"/>
        </w:rPr>
        <w:t>由于直接读出的经纬度信息的格式不是以度为单位，而在地图当中常用的格式以度为单位，所以要对得到的数据进行处理。计算方式如下：</w:t>
      </w:r>
      <w:r w:rsidR="0084246B">
        <w:rPr>
          <w:rFonts w:hint="eastAsia"/>
        </w:rPr>
        <w:t>假如说得到的纬度为</w:t>
      </w:r>
      <w:r w:rsidR="00EC4D27">
        <w:rPr>
          <w:rFonts w:hint="eastAsia"/>
        </w:rPr>
        <w:t>：</w:t>
      </w:r>
      <w:r w:rsidR="0084246B">
        <w:t>543</w:t>
      </w:r>
      <w:r w:rsidR="0084246B">
        <w:rPr>
          <w:rFonts w:hint="eastAsia"/>
        </w:rPr>
        <w:t>6.41</w:t>
      </w:r>
      <w:r w:rsidR="00EC4D27">
        <w:rPr>
          <w:rFonts w:hint="eastAsia"/>
        </w:rPr>
        <w:t>891</w:t>
      </w:r>
    </w:p>
    <w:p w14:paraId="3DE0B1D7" w14:textId="1332B430" w:rsidR="00EC4D27" w:rsidRDefault="0084246B" w:rsidP="00197EF3">
      <m:oMath>
        <m:r>
          <m:rPr>
            <m:sty m:val="p"/>
          </m:rPr>
          <w:rPr>
            <w:rFonts w:ascii="Cambria Math" w:hAnsi="Cambria Math"/>
          </w:rPr>
          <m:t>5436</m:t>
        </m:r>
        <m:r>
          <m:rPr>
            <m:sty m:val="p"/>
          </m:rPr>
          <w:rPr>
            <w:rFonts w:ascii="Cambria Math" w:hAnsi="Cambria Math" w:hint="eastAsia"/>
          </w:rPr>
          <m:t>.4</m:t>
        </m:r>
        <m:r>
          <m:rPr>
            <m:sty m:val="p"/>
          </m:rPr>
          <w:rPr>
            <w:rFonts w:ascii="Cambria Math" w:hAnsi="Cambria Math"/>
          </w:rPr>
          <m:t>1</m:t>
        </m:r>
        <m:r>
          <m:rPr>
            <m:sty m:val="p"/>
          </m:rPr>
          <w:rPr>
            <w:rFonts w:ascii="Cambria Math" w:hAnsi="Cambria Math" w:hint="eastAsia"/>
          </w:rPr>
          <m:t>891/100=</m:t>
        </m:r>
        <m:r>
          <m:rPr>
            <m:sty m:val="p"/>
          </m:rPr>
          <w:rPr>
            <w:rFonts w:ascii="Cambria Math" w:hAnsi="Cambria Math"/>
          </w:rPr>
          <m:t>54</m:t>
        </m:r>
        <m:r>
          <m:rPr>
            <m:sty m:val="p"/>
          </m:rPr>
          <w:rPr>
            <w:rFonts w:ascii="Cambria Math" w:hAnsi="Cambria Math" w:hint="eastAsia"/>
          </w:rPr>
          <m:t>.</m:t>
        </m:r>
        <m:r>
          <m:rPr>
            <m:sty m:val="p"/>
          </m:rPr>
          <w:rPr>
            <w:rFonts w:ascii="Cambria Math" w:hAnsi="Cambria Math"/>
          </w:rPr>
          <m:t>36</m:t>
        </m:r>
        <m:r>
          <m:rPr>
            <m:sty m:val="p"/>
          </m:rPr>
          <w:rPr>
            <w:rFonts w:ascii="Cambria Math" w:hAnsi="Cambria Math" w:hint="eastAsia"/>
          </w:rPr>
          <m:t>4</m:t>
        </m:r>
        <m:r>
          <m:rPr>
            <m:sty m:val="p"/>
          </m:rPr>
          <w:rPr>
            <w:rFonts w:ascii="Cambria Math" w:hAnsi="Cambria Math"/>
          </w:rPr>
          <m:t>1</m:t>
        </m:r>
        <m:r>
          <m:rPr>
            <m:sty m:val="p"/>
          </m:rPr>
          <w:rPr>
            <w:rFonts w:ascii="Cambria Math" w:hAnsi="Cambria Math" w:hint="eastAsia"/>
          </w:rPr>
          <m:t>891</m:t>
        </m:r>
      </m:oMath>
      <w:r w:rsidR="00EC4D27">
        <w:rPr>
          <w:rFonts w:hint="eastAsia"/>
        </w:rPr>
        <w:t>可以直接读出</w:t>
      </w:r>
      <w:r>
        <w:t>54</w:t>
      </w:r>
      <w:r w:rsidR="00EC4D27">
        <w:rPr>
          <w:rFonts w:hint="eastAsia"/>
        </w:rPr>
        <w:t>度</w:t>
      </w:r>
      <w:r w:rsidR="00EC4D27">
        <w:rPr>
          <w:rFonts w:hint="eastAsia"/>
        </w:rPr>
        <w:t>,</w:t>
      </w:r>
      <m:oMath>
        <m:r>
          <m:rPr>
            <m:sty m:val="p"/>
          </m:rPr>
          <w:rPr>
            <w:rFonts w:ascii="Cambria Math" w:hAnsi="Cambria Math"/>
          </w:rPr>
          <m:t>5476</m:t>
        </m:r>
        <m:r>
          <m:rPr>
            <m:sty m:val="p"/>
          </m:rPr>
          <w:rPr>
            <w:rFonts w:ascii="Cambria Math" w:hAnsi="Cambria Math" w:hint="eastAsia"/>
          </w:rPr>
          <m:t>.4</m:t>
        </m:r>
        <m:r>
          <m:rPr>
            <m:sty m:val="p"/>
          </m:rPr>
          <w:rPr>
            <w:rFonts w:ascii="Cambria Math" w:hAnsi="Cambria Math"/>
          </w:rPr>
          <m:t>1</m:t>
        </m:r>
        <m:r>
          <m:rPr>
            <m:sty m:val="p"/>
          </m:rPr>
          <w:rPr>
            <w:rFonts w:ascii="Cambria Math" w:hAnsi="Cambria Math" w:hint="eastAsia"/>
          </w:rPr>
          <m:t>891</m:t>
        </m:r>
        <m:r>
          <m:rPr>
            <m:sty m:val="p"/>
          </m:rPr>
          <w:rPr>
            <w:rFonts w:ascii="微软雅黑" w:eastAsia="微软雅黑" w:hAnsi="微软雅黑" w:cs="微软雅黑" w:hint="eastAsia"/>
          </w:rPr>
          <m:t>-</m:t>
        </m:r>
        <m:r>
          <m:rPr>
            <m:sty m:val="p"/>
          </m:rPr>
          <w:rPr>
            <w:rFonts w:ascii="Cambria Math" w:hAnsi="Cambria Math"/>
          </w:rPr>
          <m:t>54</m:t>
        </m:r>
        <m:r>
          <m:rPr>
            <m:sty m:val="p"/>
          </m:rPr>
          <w:rPr>
            <w:rFonts w:ascii="Cambria Math" w:eastAsia="MS Mincho" w:hAnsi="Cambria Math" w:cs="MS Mincho"/>
          </w:rPr>
          <m:t>*</m:t>
        </m:r>
        <m:r>
          <m:rPr>
            <m:sty m:val="p"/>
          </m:rPr>
          <w:rPr>
            <w:rFonts w:ascii="Cambria Math" w:hAnsi="Cambria Math" w:hint="eastAsia"/>
          </w:rPr>
          <m:t>100=</m:t>
        </m:r>
        <m:r>
          <m:rPr>
            <m:sty m:val="p"/>
          </m:rPr>
          <w:rPr>
            <w:rFonts w:ascii="Cambria Math" w:hAnsi="Cambria Math"/>
          </w:rPr>
          <m:t>36</m:t>
        </m:r>
        <m:r>
          <m:rPr>
            <m:sty m:val="p"/>
          </m:rPr>
          <w:rPr>
            <w:rFonts w:ascii="Cambria Math" w:hAnsi="Cambria Math" w:hint="eastAsia"/>
          </w:rPr>
          <m:t>.4</m:t>
        </m:r>
        <m:r>
          <m:rPr>
            <m:sty m:val="p"/>
          </m:rPr>
          <w:rPr>
            <w:rFonts w:ascii="Cambria Math" w:hAnsi="Cambria Math"/>
          </w:rPr>
          <m:t>1</m:t>
        </m:r>
        <m:r>
          <m:rPr>
            <m:sty m:val="p"/>
          </m:rPr>
          <w:rPr>
            <w:rFonts w:ascii="Cambria Math" w:hAnsi="Cambria Math" w:hint="eastAsia"/>
          </w:rPr>
          <m:t>891</m:t>
        </m:r>
      </m:oMath>
      <w:r w:rsidR="00EC4D27">
        <w:rPr>
          <w:rFonts w:hint="eastAsia"/>
        </w:rPr>
        <w:t>,</w:t>
      </w:r>
      <w:r w:rsidR="00EC4D27">
        <w:rPr>
          <w:rFonts w:hint="eastAsia"/>
        </w:rPr>
        <w:t>可以直接读出</w:t>
      </w:r>
      <w:r>
        <w:t>36</w:t>
      </w:r>
      <w:r w:rsidR="00EC4D27">
        <w:rPr>
          <w:rFonts w:hint="eastAsia"/>
        </w:rPr>
        <w:t>分</w:t>
      </w:r>
      <m:oMath>
        <m:r>
          <m:rPr>
            <m:sty m:val="p"/>
          </m:rPr>
          <w:rPr>
            <w:rFonts w:ascii="Cambria Math" w:hAnsi="Cambria Math"/>
          </w:rPr>
          <m:t>3</m:t>
        </m:r>
        <m:r>
          <m:rPr>
            <m:sty m:val="p"/>
          </m:rPr>
          <w:rPr>
            <w:rFonts w:ascii="Cambria Math" w:hAnsi="Cambria Math" w:hint="eastAsia"/>
          </w:rPr>
          <m:t>6.4</m:t>
        </m:r>
        <m:r>
          <m:rPr>
            <m:sty m:val="p"/>
          </m:rPr>
          <w:rPr>
            <w:rFonts w:ascii="Cambria Math" w:hAnsi="Cambria Math"/>
          </w:rPr>
          <m:t>1</m:t>
        </m:r>
        <m:r>
          <m:rPr>
            <m:sty m:val="p"/>
          </m:rPr>
          <w:rPr>
            <w:rFonts w:ascii="Cambria Math" w:hAnsi="Cambria Math" w:hint="eastAsia"/>
          </w:rPr>
          <m:t>891</m:t>
        </m:r>
        <m:r>
          <m:rPr>
            <m:sty m:val="p"/>
          </m:rPr>
          <w:rPr>
            <w:rFonts w:ascii="Cambria Math" w:hAnsi="Cambria Math" w:hint="eastAsia"/>
          </w:rPr>
          <m:t>–</m:t>
        </m:r>
        <m:r>
          <m:rPr>
            <m:sty m:val="p"/>
          </m:rPr>
          <w:rPr>
            <w:rFonts w:ascii="Cambria Math" w:hAnsi="Cambria Math"/>
          </w:rPr>
          <m:t>36</m:t>
        </m:r>
        <m:r>
          <m:rPr>
            <m:sty m:val="p"/>
          </m:rPr>
          <w:rPr>
            <w:rFonts w:ascii="Cambria Math" w:hAnsi="Cambria Math" w:hint="eastAsia"/>
          </w:rPr>
          <m:t>=0.4</m:t>
        </m:r>
        <m:r>
          <m:rPr>
            <m:sty m:val="p"/>
          </m:rPr>
          <w:rPr>
            <w:rFonts w:ascii="Cambria Math" w:hAnsi="Cambria Math"/>
          </w:rPr>
          <m:t>1</m:t>
        </m:r>
        <m:r>
          <m:rPr>
            <m:sty m:val="p"/>
          </m:rPr>
          <w:rPr>
            <w:rFonts w:ascii="Cambria Math" w:hAnsi="Cambria Math" w:hint="eastAsia"/>
          </w:rPr>
          <m:t>891</m:t>
        </m:r>
        <m:r>
          <m:rPr>
            <m:sty m:val="p"/>
          </m:rPr>
          <w:rPr>
            <w:rFonts w:ascii="Cambria Math" w:eastAsia="MS Mincho" w:hAnsi="Cambria Math" w:cs="MS Mincho"/>
          </w:rPr>
          <m:t>*</m:t>
        </m:r>
        <m:r>
          <m:rPr>
            <m:sty m:val="p"/>
          </m:rPr>
          <w:rPr>
            <w:rFonts w:ascii="Cambria Math" w:hAnsi="Cambria Math" w:hint="eastAsia"/>
          </w:rPr>
          <m:t>60=2</m:t>
        </m:r>
        <m:r>
          <m:rPr>
            <m:sty m:val="p"/>
          </m:rPr>
          <w:rPr>
            <w:rFonts w:ascii="Cambria Math" w:hAnsi="Cambria Math"/>
          </w:rPr>
          <m:t>5</m:t>
        </m:r>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346</m:t>
        </m:r>
      </m:oMath>
      <w:r w:rsidR="00EC4D27">
        <w:rPr>
          <w:rFonts w:hint="eastAsia"/>
        </w:rPr>
        <w:t>读出</w:t>
      </w:r>
      <w:r w:rsidR="00EC4D27">
        <w:rPr>
          <w:rFonts w:hint="eastAsia"/>
        </w:rPr>
        <w:t>2</w:t>
      </w:r>
      <w:r>
        <w:t>5</w:t>
      </w:r>
      <w:r w:rsidR="00EC4D27">
        <w:rPr>
          <w:rFonts w:hint="eastAsia"/>
        </w:rPr>
        <w:t>秒</w:t>
      </w:r>
      <w:r w:rsidR="00EC4D27">
        <w:rPr>
          <w:rFonts w:hint="eastAsia"/>
        </w:rPr>
        <w:t>,</w:t>
      </w:r>
      <w:r w:rsidR="00EC4D27">
        <w:rPr>
          <w:rFonts w:hint="eastAsia"/>
        </w:rPr>
        <w:t>所以纬度是：</w:t>
      </w:r>
      <w:r>
        <w:t>54</w:t>
      </w:r>
      <w:r w:rsidR="00EC4D27">
        <w:rPr>
          <w:rFonts w:hint="eastAsia"/>
        </w:rPr>
        <w:t>度</w:t>
      </w:r>
      <w:r>
        <w:t>3</w:t>
      </w:r>
      <w:r w:rsidR="00EC4D27">
        <w:rPr>
          <w:rFonts w:hint="eastAsia"/>
        </w:rPr>
        <w:t>6</w:t>
      </w:r>
      <w:r w:rsidR="00EC4D27">
        <w:rPr>
          <w:rFonts w:hint="eastAsia"/>
        </w:rPr>
        <w:t>分</w:t>
      </w:r>
      <w:r w:rsidR="00EC4D27">
        <w:rPr>
          <w:rFonts w:hint="eastAsia"/>
        </w:rPr>
        <w:t>2</w:t>
      </w:r>
      <w:r>
        <w:t>5</w:t>
      </w:r>
      <w:r w:rsidR="00EC4D27">
        <w:rPr>
          <w:rFonts w:hint="eastAsia"/>
        </w:rPr>
        <w:t>秒。</w:t>
      </w:r>
    </w:p>
    <w:p w14:paraId="733332FA" w14:textId="23C2ED2A" w:rsidR="008F18FA" w:rsidRDefault="00EC4D27" w:rsidP="00197EF3">
      <w:r>
        <w:rPr>
          <w:rFonts w:hint="eastAsia"/>
        </w:rPr>
        <w:t>此时再将其转换为度为单位，</w:t>
      </w:r>
      <m:oMath>
        <m:r>
          <m:rPr>
            <m:sty m:val="p"/>
          </m:rPr>
          <w:rPr>
            <w:rFonts w:ascii="Cambria Math" w:hAnsi="Cambria Math"/>
          </w:rPr>
          <m:t>54+</m:t>
        </m:r>
        <m:f>
          <m:fPr>
            <m:ctrlPr>
              <w:rPr>
                <w:rFonts w:ascii="Cambria Math" w:hAnsi="Cambria Math"/>
              </w:rPr>
            </m:ctrlPr>
          </m:fPr>
          <m:num>
            <m:r>
              <m:rPr>
                <m:sty m:val="p"/>
              </m:rPr>
              <w:rPr>
                <w:rFonts w:ascii="Cambria Math" w:hAnsi="Cambria Math"/>
              </w:rPr>
              <m:t>36</m:t>
            </m:r>
          </m:num>
          <m:den>
            <m:r>
              <m:rPr>
                <m:sty m:val="p"/>
              </m:rPr>
              <w:rPr>
                <w:rFonts w:ascii="Cambria Math" w:hAnsi="Cambria Math"/>
              </w:rPr>
              <m:t>60</m:t>
            </m:r>
          </m:den>
        </m:f>
        <m:r>
          <m:rPr>
            <m:sty m:val="p"/>
          </m:rPr>
          <w:rPr>
            <w:rFonts w:ascii="Cambria Math" w:hAnsi="Cambria Math"/>
          </w:rPr>
          <m:t>+</m:t>
        </m:r>
        <m:f>
          <m:fPr>
            <m:ctrlPr>
              <w:rPr>
                <w:rFonts w:ascii="Cambria Math" w:hAnsi="Cambria Math"/>
              </w:rPr>
            </m:ctrlPr>
          </m:fPr>
          <m:num>
            <m:r>
              <m:rPr>
                <m:sty m:val="p"/>
              </m:rPr>
              <w:rPr>
                <w:rFonts w:ascii="Cambria Math" w:hAnsi="Cambria Math"/>
              </w:rPr>
              <m:t>25</m:t>
            </m:r>
          </m:num>
          <m:den>
            <m:r>
              <m:rPr>
                <m:sty m:val="p"/>
              </m:rPr>
              <w:rPr>
                <w:rFonts w:ascii="Cambria Math" w:hAnsi="Cambria Math"/>
              </w:rPr>
              <m:t>3600</m:t>
            </m:r>
          </m:den>
        </m:f>
        <m:r>
          <m:rPr>
            <m:sty m:val="p"/>
          </m:rPr>
          <w:rPr>
            <w:rFonts w:ascii="Cambria Math" w:hAnsi="Cambria Math"/>
          </w:rPr>
          <m:t>≈54.6069</m:t>
        </m:r>
      </m:oMath>
      <w:r>
        <w:rPr>
          <w:rFonts w:hint="eastAsia"/>
        </w:rPr>
        <w:t>。经度与纬度同理。</w:t>
      </w:r>
    </w:p>
    <w:p w14:paraId="0F521486" w14:textId="7B167DFD" w:rsidR="00EC4D27" w:rsidRDefault="00EC4D27" w:rsidP="00197EF3">
      <w:r w:rsidRPr="00EC4D27">
        <w:t>$GPGGA,&lt;1&gt;,&lt;2&gt;,&lt;3&gt;,&lt;4&gt;,&lt;5&gt;,&lt;6&gt;,&lt;7&gt;,&lt;8&gt;,&lt;9&gt;,M,&lt;10&gt;,M,&lt;11&gt;,&lt;12&gt;*xx&lt;CR&gt;&lt;LF&gt;</w:t>
      </w:r>
    </w:p>
    <w:p w14:paraId="5EB2935A" w14:textId="16070581" w:rsidR="008F18FA" w:rsidRDefault="008F18FA" w:rsidP="00197EF3">
      <w:r>
        <w:rPr>
          <w:rFonts w:hint="eastAsia"/>
        </w:rPr>
        <w:t>&lt;1&gt;UTC</w:t>
      </w:r>
      <w:r>
        <w:rPr>
          <w:rFonts w:hint="eastAsia"/>
        </w:rPr>
        <w:t>时间：</w:t>
      </w:r>
      <w:r>
        <w:rPr>
          <w:rFonts w:hint="eastAsia"/>
        </w:rPr>
        <w:t>hhmmss.ss</w:t>
      </w:r>
    </w:p>
    <w:p w14:paraId="03CBDB23" w14:textId="266AE375" w:rsidR="008F18FA" w:rsidRDefault="008F18FA" w:rsidP="00197EF3">
      <w:r>
        <w:rPr>
          <w:rFonts w:hint="eastAsia"/>
        </w:rPr>
        <w:t>&lt;2&gt;</w:t>
      </w:r>
      <w:r>
        <w:rPr>
          <w:rFonts w:hint="eastAsia"/>
        </w:rPr>
        <w:t>纬度，格式：</w:t>
      </w:r>
      <w:r>
        <w:rPr>
          <w:rFonts w:hint="eastAsia"/>
        </w:rPr>
        <w:t>ddmm.mmmm</w:t>
      </w:r>
    </w:p>
    <w:p w14:paraId="3EA26F5C" w14:textId="6DA4BED1" w:rsidR="008F18FA" w:rsidRDefault="008F18FA" w:rsidP="00197EF3">
      <w:r>
        <w:rPr>
          <w:rFonts w:hint="eastAsia"/>
        </w:rPr>
        <w:t>&lt;3&gt;</w:t>
      </w:r>
      <w:r>
        <w:rPr>
          <w:rFonts w:hint="eastAsia"/>
        </w:rPr>
        <w:t>南北半球——</w:t>
      </w:r>
      <w:r>
        <w:rPr>
          <w:rFonts w:hint="eastAsia"/>
        </w:rPr>
        <w:t>N</w:t>
      </w:r>
      <w:r>
        <w:rPr>
          <w:rFonts w:hint="eastAsia"/>
        </w:rPr>
        <w:t>北纬；</w:t>
      </w:r>
      <w:r>
        <w:rPr>
          <w:rFonts w:hint="eastAsia"/>
        </w:rPr>
        <w:t>S</w:t>
      </w:r>
      <w:r>
        <w:rPr>
          <w:rFonts w:hint="eastAsia"/>
        </w:rPr>
        <w:t>南纬</w:t>
      </w:r>
    </w:p>
    <w:p w14:paraId="7896E540" w14:textId="6439446C" w:rsidR="008F18FA" w:rsidRDefault="008F18FA" w:rsidP="00197EF3">
      <w:r>
        <w:rPr>
          <w:rFonts w:hint="eastAsia"/>
        </w:rPr>
        <w:t>&lt;4&gt;</w:t>
      </w:r>
      <w:r>
        <w:rPr>
          <w:rFonts w:hint="eastAsia"/>
        </w:rPr>
        <w:t>经度格式：</w:t>
      </w:r>
      <w:r>
        <w:rPr>
          <w:rFonts w:hint="eastAsia"/>
        </w:rPr>
        <w:t>dddmm.mmmm</w:t>
      </w:r>
    </w:p>
    <w:p w14:paraId="4FE5B75E" w14:textId="0402BDAD" w:rsidR="008F18FA" w:rsidRDefault="008F18FA" w:rsidP="00197EF3">
      <w:r>
        <w:rPr>
          <w:rFonts w:hint="eastAsia"/>
        </w:rPr>
        <w:t>&lt;5&gt;</w:t>
      </w:r>
      <w:r>
        <w:rPr>
          <w:rFonts w:hint="eastAsia"/>
        </w:rPr>
        <w:t>东西半球——</w:t>
      </w:r>
      <w:r>
        <w:rPr>
          <w:rFonts w:hint="eastAsia"/>
        </w:rPr>
        <w:t>E</w:t>
      </w:r>
      <w:r>
        <w:rPr>
          <w:rFonts w:hint="eastAsia"/>
        </w:rPr>
        <w:t>表示东经；</w:t>
      </w:r>
      <w:r>
        <w:rPr>
          <w:rFonts w:hint="eastAsia"/>
        </w:rPr>
        <w:t>W</w:t>
      </w:r>
      <w:r>
        <w:rPr>
          <w:rFonts w:hint="eastAsia"/>
        </w:rPr>
        <w:t>表示西经</w:t>
      </w:r>
    </w:p>
    <w:p w14:paraId="3AB87960" w14:textId="78335289" w:rsidR="008F18FA" w:rsidRDefault="008F18FA" w:rsidP="00197EF3">
      <w:r>
        <w:rPr>
          <w:rFonts w:hint="eastAsia"/>
        </w:rPr>
        <w:t>&lt;6&gt;</w:t>
      </w:r>
      <w:r>
        <w:rPr>
          <w:rFonts w:hint="eastAsia"/>
        </w:rPr>
        <w:t>质量因子——</w:t>
      </w:r>
      <w:r>
        <w:rPr>
          <w:rFonts w:hint="eastAsia"/>
        </w:rPr>
        <w:t>0=</w:t>
      </w:r>
      <w:r>
        <w:rPr>
          <w:rFonts w:hint="eastAsia"/>
        </w:rPr>
        <w:t>未定位，</w:t>
      </w:r>
      <w:r>
        <w:rPr>
          <w:rFonts w:hint="eastAsia"/>
        </w:rPr>
        <w:t>1=GPS</w:t>
      </w:r>
      <w:r>
        <w:rPr>
          <w:rFonts w:hint="eastAsia"/>
        </w:rPr>
        <w:t>单点定位固定解，</w:t>
      </w:r>
      <w:r>
        <w:rPr>
          <w:rFonts w:hint="eastAsia"/>
        </w:rPr>
        <w:t>2=</w:t>
      </w:r>
      <w:r>
        <w:rPr>
          <w:rFonts w:hint="eastAsia"/>
        </w:rPr>
        <w:t>差分定位，</w:t>
      </w:r>
      <w:r>
        <w:rPr>
          <w:rFonts w:hint="eastAsia"/>
        </w:rPr>
        <w:t>3=PPS</w:t>
      </w:r>
      <w:r>
        <w:rPr>
          <w:rFonts w:hint="eastAsia"/>
        </w:rPr>
        <w:t>解；</w:t>
      </w:r>
      <w:r>
        <w:rPr>
          <w:rFonts w:hint="eastAsia"/>
        </w:rPr>
        <w:t>4=RTK</w:t>
      </w:r>
      <w:r>
        <w:rPr>
          <w:rFonts w:hint="eastAsia"/>
        </w:rPr>
        <w:t>固定解；</w:t>
      </w:r>
      <w:r>
        <w:rPr>
          <w:rFonts w:hint="eastAsia"/>
        </w:rPr>
        <w:t>5=RTK</w:t>
      </w:r>
      <w:r>
        <w:rPr>
          <w:rFonts w:hint="eastAsia"/>
        </w:rPr>
        <w:t>浮点解；</w:t>
      </w:r>
      <w:r>
        <w:rPr>
          <w:rFonts w:hint="eastAsia"/>
        </w:rPr>
        <w:t>6=</w:t>
      </w:r>
      <w:r>
        <w:rPr>
          <w:rFonts w:hint="eastAsia"/>
        </w:rPr>
        <w:t>估计值；</w:t>
      </w:r>
      <w:r>
        <w:rPr>
          <w:rFonts w:hint="eastAsia"/>
        </w:rPr>
        <w:t>7=</w:t>
      </w:r>
      <w:r>
        <w:rPr>
          <w:rFonts w:hint="eastAsia"/>
        </w:rPr>
        <w:t>手工输入模式；</w:t>
      </w:r>
      <w:r>
        <w:rPr>
          <w:rFonts w:hint="eastAsia"/>
        </w:rPr>
        <w:t>8=</w:t>
      </w:r>
      <w:r>
        <w:rPr>
          <w:rFonts w:hint="eastAsia"/>
        </w:rPr>
        <w:t>模拟模式；</w:t>
      </w:r>
    </w:p>
    <w:p w14:paraId="521524C0" w14:textId="3EDF3471" w:rsidR="008F18FA" w:rsidRDefault="008F18FA" w:rsidP="00197EF3">
      <w:r>
        <w:rPr>
          <w:rFonts w:hint="eastAsia"/>
        </w:rPr>
        <w:t>&lt;7&gt;</w:t>
      </w:r>
      <w:r>
        <w:rPr>
          <w:rFonts w:hint="eastAsia"/>
        </w:rPr>
        <w:t>应用解算位置的卫星数</w:t>
      </w:r>
      <w:r w:rsidR="00F01031">
        <w:rPr>
          <w:rFonts w:hint="eastAsia"/>
        </w:rPr>
        <w:t>；</w:t>
      </w:r>
    </w:p>
    <w:p w14:paraId="102FC187" w14:textId="2D5AD8E1" w:rsidR="008F18FA" w:rsidRDefault="008F18FA" w:rsidP="00197EF3">
      <w:r>
        <w:rPr>
          <w:rFonts w:hint="eastAsia"/>
        </w:rPr>
        <w:t>&lt;8&gt;HDOP</w:t>
      </w:r>
      <w:r>
        <w:rPr>
          <w:rFonts w:hint="eastAsia"/>
        </w:rPr>
        <w:t>，水平图形强度因子；大于</w:t>
      </w:r>
      <w:r>
        <w:rPr>
          <w:rFonts w:hint="eastAsia"/>
        </w:rPr>
        <w:t>6</w:t>
      </w:r>
      <w:proofErr w:type="gramStart"/>
      <w:r>
        <w:rPr>
          <w:rFonts w:hint="eastAsia"/>
        </w:rPr>
        <w:t>不</w:t>
      </w:r>
      <w:proofErr w:type="gramEnd"/>
      <w:r>
        <w:rPr>
          <w:rFonts w:hint="eastAsia"/>
        </w:rPr>
        <w:t>可用</w:t>
      </w:r>
      <w:r w:rsidR="00F01031">
        <w:rPr>
          <w:rFonts w:hint="eastAsia"/>
        </w:rPr>
        <w:t>；</w:t>
      </w:r>
    </w:p>
    <w:p w14:paraId="1320217A" w14:textId="70038DF2" w:rsidR="008F18FA" w:rsidRDefault="008F18FA" w:rsidP="00197EF3">
      <w:r>
        <w:rPr>
          <w:rFonts w:hint="eastAsia"/>
        </w:rPr>
        <w:t>&lt;9&gt;</w:t>
      </w:r>
      <w:r>
        <w:rPr>
          <w:rFonts w:hint="eastAsia"/>
        </w:rPr>
        <w:t>天线高程（海平面）</w:t>
      </w:r>
      <w:r w:rsidR="00F01031">
        <w:rPr>
          <w:rFonts w:hint="eastAsia"/>
        </w:rPr>
        <w:t>；</w:t>
      </w:r>
    </w:p>
    <w:p w14:paraId="52B0F918" w14:textId="5995B1C1" w:rsidR="008F18FA" w:rsidRDefault="008F18FA" w:rsidP="00197EF3">
      <w:r>
        <w:rPr>
          <w:rFonts w:hint="eastAsia"/>
        </w:rPr>
        <w:t>&lt;10&gt;</w:t>
      </w:r>
      <w:r>
        <w:rPr>
          <w:rFonts w:hint="eastAsia"/>
        </w:rPr>
        <w:t>线线高程单位</w:t>
      </w:r>
      <w:r>
        <w:rPr>
          <w:rFonts w:hint="eastAsia"/>
        </w:rPr>
        <w:t>(m)</w:t>
      </w:r>
      <w:r w:rsidR="00F01031">
        <w:rPr>
          <w:rFonts w:hint="eastAsia"/>
        </w:rPr>
        <w:t>；</w:t>
      </w:r>
    </w:p>
    <w:p w14:paraId="6A50FB43" w14:textId="5D18090F" w:rsidR="008F18FA" w:rsidRDefault="008F18FA" w:rsidP="00197EF3">
      <w:r>
        <w:rPr>
          <w:rFonts w:hint="eastAsia"/>
        </w:rPr>
        <w:t>&lt;11&gt;</w:t>
      </w:r>
      <w:r>
        <w:rPr>
          <w:rFonts w:hint="eastAsia"/>
        </w:rPr>
        <w:t>大地水准面起伏——地球椭球面相对大地水准面的高度</w:t>
      </w:r>
      <w:r w:rsidR="00F01031">
        <w:rPr>
          <w:rFonts w:hint="eastAsia"/>
        </w:rPr>
        <w:t>；</w:t>
      </w:r>
    </w:p>
    <w:p w14:paraId="3FC4289C" w14:textId="3D4B12F9" w:rsidR="008F18FA" w:rsidRDefault="008F18FA" w:rsidP="00197EF3">
      <w:r>
        <w:rPr>
          <w:rFonts w:hint="eastAsia"/>
        </w:rPr>
        <w:t>&lt;12&gt;</w:t>
      </w:r>
      <w:r>
        <w:rPr>
          <w:rFonts w:hint="eastAsia"/>
        </w:rPr>
        <w:t>大地水准面起伏单位</w:t>
      </w:r>
      <w:r>
        <w:rPr>
          <w:rFonts w:hint="eastAsia"/>
        </w:rPr>
        <w:t>(m)</w:t>
      </w:r>
      <w:r w:rsidR="00F01031">
        <w:rPr>
          <w:rFonts w:hint="eastAsia"/>
        </w:rPr>
        <w:t>；</w:t>
      </w:r>
    </w:p>
    <w:p w14:paraId="6356B865" w14:textId="29C0DEF0" w:rsidR="008F18FA" w:rsidRDefault="008F18FA" w:rsidP="00197EF3">
      <w:r>
        <w:rPr>
          <w:rFonts w:hint="eastAsia"/>
        </w:rPr>
        <w:t>&lt;13&gt;</w:t>
      </w:r>
      <w:r>
        <w:rPr>
          <w:rFonts w:hint="eastAsia"/>
        </w:rPr>
        <w:t>差分</w:t>
      </w:r>
      <w:r>
        <w:rPr>
          <w:rFonts w:hint="eastAsia"/>
        </w:rPr>
        <w:t>GPS</w:t>
      </w:r>
      <w:r>
        <w:rPr>
          <w:rFonts w:hint="eastAsia"/>
        </w:rPr>
        <w:t>数据期——差分时间（从最近一次接收到差分信号开始的秒数，如果不是差分定位将为空），不使用</w:t>
      </w:r>
      <w:r>
        <w:rPr>
          <w:rFonts w:hint="eastAsia"/>
        </w:rPr>
        <w:t>DGPS</w:t>
      </w:r>
      <w:r>
        <w:rPr>
          <w:rFonts w:hint="eastAsia"/>
        </w:rPr>
        <w:t>时为空</w:t>
      </w:r>
      <w:r w:rsidR="00F01031">
        <w:rPr>
          <w:rFonts w:hint="eastAsia"/>
        </w:rPr>
        <w:t>；</w:t>
      </w:r>
    </w:p>
    <w:p w14:paraId="28EC5955" w14:textId="17A84F48" w:rsidR="00EC4D27" w:rsidRDefault="008F18FA" w:rsidP="00197EF3">
      <w:r>
        <w:rPr>
          <w:rFonts w:hint="eastAsia"/>
        </w:rPr>
        <w:t>&lt;14&gt;</w:t>
      </w:r>
      <w:r>
        <w:rPr>
          <w:rFonts w:hint="eastAsia"/>
        </w:rPr>
        <w:t>基准站号；不使用</w:t>
      </w:r>
      <w:r>
        <w:rPr>
          <w:rFonts w:hint="eastAsia"/>
        </w:rPr>
        <w:t>DGPS</w:t>
      </w:r>
      <w:r>
        <w:rPr>
          <w:rFonts w:hint="eastAsia"/>
        </w:rPr>
        <w:t>时为空</w:t>
      </w:r>
      <w:r w:rsidR="00F01031">
        <w:rPr>
          <w:rFonts w:hint="eastAsia"/>
        </w:rPr>
        <w:t>。</w:t>
      </w:r>
    </w:p>
    <w:p w14:paraId="363D92BD" w14:textId="1B399EDF" w:rsidR="008F18FA" w:rsidRDefault="008F18FA" w:rsidP="00197EF3">
      <w:r>
        <w:rPr>
          <w:rFonts w:hint="eastAsia"/>
        </w:rPr>
        <w:t>准确定位至少需要</w:t>
      </w:r>
      <w:r>
        <w:rPr>
          <w:rFonts w:hint="eastAsia"/>
        </w:rPr>
        <w:t>4</w:t>
      </w:r>
      <w:r>
        <w:rPr>
          <w:rFonts w:hint="eastAsia"/>
        </w:rPr>
        <w:t>颗卫星，从中解析到</w:t>
      </w:r>
      <w:r>
        <w:rPr>
          <w:rFonts w:hint="eastAsia"/>
        </w:rPr>
        <w:t>7</w:t>
      </w:r>
      <w:r>
        <w:rPr>
          <w:rFonts w:hint="eastAsia"/>
        </w:rPr>
        <w:t>当前使用的卫星数量，可以帮助了解到当前的定位情况。</w:t>
      </w:r>
    </w:p>
    <w:p w14:paraId="2144B9AF" w14:textId="66FB8405" w:rsidR="00597FC3" w:rsidRDefault="00597FC3" w:rsidP="00197EF3">
      <w:r>
        <w:rPr>
          <w:rFonts w:hint="eastAsia"/>
        </w:rPr>
        <w:lastRenderedPageBreak/>
        <w:t>对定位模块传输的数据进行解析，</w:t>
      </w:r>
      <w:r>
        <w:rPr>
          <w:rFonts w:hint="eastAsia"/>
        </w:rPr>
        <w:t>MCU</w:t>
      </w:r>
      <w:r>
        <w:rPr>
          <w:rFonts w:hint="eastAsia"/>
        </w:rPr>
        <w:t>将当前使用的卫星数量和经纬度显示在屏幕上，在定位信息可用的情况下，也将经纬度信息和下行的</w:t>
      </w:r>
      <w:r>
        <w:rPr>
          <w:rFonts w:hint="eastAsia"/>
        </w:rPr>
        <w:t>SNR</w:t>
      </w:r>
      <w:r>
        <w:rPr>
          <w:rFonts w:hint="eastAsia"/>
        </w:rPr>
        <w:t>和</w:t>
      </w:r>
      <w:r>
        <w:rPr>
          <w:rFonts w:hint="eastAsia"/>
        </w:rPr>
        <w:t>RSSI</w:t>
      </w:r>
      <w:r>
        <w:rPr>
          <w:rFonts w:hint="eastAsia"/>
        </w:rPr>
        <w:t>合成一条信息上传到服务器上，反映出当前地点的信号质量。</w:t>
      </w:r>
    </w:p>
    <w:p w14:paraId="374180EB" w14:textId="134D7EFF" w:rsidR="00597FC3" w:rsidRDefault="00147ED0" w:rsidP="00197EF3">
      <w:pPr>
        <w:pStyle w:val="4"/>
      </w:pPr>
      <w:r>
        <w:t>4</w:t>
      </w:r>
      <w:r w:rsidR="00597FC3">
        <w:rPr>
          <w:rFonts w:hint="eastAsia"/>
        </w:rPr>
        <w:t>.3.3</w:t>
      </w:r>
      <w:r w:rsidR="00597FC3">
        <w:rPr>
          <w:rFonts w:hint="eastAsia"/>
        </w:rPr>
        <w:t>图形界面设计</w:t>
      </w:r>
    </w:p>
    <w:p w14:paraId="154B17EE" w14:textId="3D947BC5" w:rsidR="00597FC3" w:rsidRDefault="00597FC3" w:rsidP="00197EF3">
      <w:r>
        <w:rPr>
          <w:rFonts w:hint="eastAsia"/>
        </w:rPr>
        <w:t>随着电子设备的</w:t>
      </w:r>
      <w:r w:rsidR="005261C4">
        <w:rPr>
          <w:rFonts w:hint="eastAsia"/>
        </w:rPr>
        <w:t>快速革新</w:t>
      </w:r>
      <w:r>
        <w:rPr>
          <w:rFonts w:hint="eastAsia"/>
        </w:rPr>
        <w:t>，电子设备的交互</w:t>
      </w:r>
      <w:r w:rsidR="005261C4">
        <w:rPr>
          <w:rFonts w:hint="eastAsia"/>
        </w:rPr>
        <w:t>方式</w:t>
      </w:r>
      <w:r>
        <w:rPr>
          <w:rFonts w:hint="eastAsia"/>
        </w:rPr>
        <w:t>从</w:t>
      </w:r>
      <w:r w:rsidR="005261C4">
        <w:rPr>
          <w:rFonts w:hint="eastAsia"/>
        </w:rPr>
        <w:t>原来</w:t>
      </w:r>
      <w:r>
        <w:rPr>
          <w:rFonts w:hint="eastAsia"/>
        </w:rPr>
        <w:t>的数码</w:t>
      </w:r>
      <w:r w:rsidR="005261C4">
        <w:rPr>
          <w:rFonts w:hint="eastAsia"/>
        </w:rPr>
        <w:t>显示</w:t>
      </w:r>
      <w:r>
        <w:rPr>
          <w:rFonts w:hint="eastAsia"/>
        </w:rPr>
        <w:t>管发展到了</w:t>
      </w:r>
      <w:r w:rsidR="005261C4">
        <w:rPr>
          <w:rFonts w:hint="eastAsia"/>
        </w:rPr>
        <w:t>现在的</w:t>
      </w:r>
      <w:r w:rsidR="00C842A4">
        <w:rPr>
          <w:rFonts w:hint="eastAsia"/>
        </w:rPr>
        <w:t>液晶</w:t>
      </w:r>
      <w:r w:rsidR="005261C4">
        <w:rPr>
          <w:rFonts w:hint="eastAsia"/>
        </w:rPr>
        <w:t>显示</w:t>
      </w:r>
      <w:r w:rsidR="00C842A4">
        <w:rPr>
          <w:rFonts w:hint="eastAsia"/>
        </w:rPr>
        <w:t>屏，液晶屏相比传统的屏幕其色彩更加全，</w:t>
      </w:r>
      <w:r w:rsidR="005261C4">
        <w:rPr>
          <w:rFonts w:hint="eastAsia"/>
        </w:rPr>
        <w:t>图片的分辨率更高，不会出现操作人员难以理解的情况，也可以很好的应对不同光暗下的场景</w:t>
      </w:r>
      <w:r w:rsidR="00C842A4">
        <w:rPr>
          <w:rFonts w:hint="eastAsia"/>
        </w:rPr>
        <w:t>。由于此设备用于较为复杂的环境，所以输入操作使用按键而不是触摸屏操作。</w:t>
      </w:r>
    </w:p>
    <w:p w14:paraId="723C273F" w14:textId="6CA6D5CD" w:rsidR="00033200" w:rsidRDefault="00DC0D7C" w:rsidP="00FC5E81">
      <w:pPr>
        <w:pStyle w:val="af1"/>
      </w:pPr>
      <w:r>
        <w:rPr>
          <w:rFonts w:hint="eastAsia"/>
          <w:noProof/>
        </w:rPr>
        <w:drawing>
          <wp:inline distT="0" distB="0" distL="0" distR="0" wp14:anchorId="576511A8" wp14:editId="641A64D3">
            <wp:extent cx="2324440" cy="180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微信图片编辑_2018030522304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24440" cy="1800000"/>
                    </a:xfrm>
                    <a:prstGeom prst="rect">
                      <a:avLst/>
                    </a:prstGeom>
                  </pic:spPr>
                </pic:pic>
              </a:graphicData>
            </a:graphic>
          </wp:inline>
        </w:drawing>
      </w:r>
    </w:p>
    <w:p w14:paraId="639AD5DB" w14:textId="6D634099" w:rsidR="00DC0D7C" w:rsidRPr="00DC0D7C" w:rsidRDefault="00DC0D7C" w:rsidP="00FC5E81">
      <w:pPr>
        <w:pStyle w:val="af0"/>
      </w:pPr>
      <w:r>
        <w:rPr>
          <w:rFonts w:hint="eastAsia"/>
        </w:rPr>
        <w:t>图</w:t>
      </w:r>
      <w:r w:rsidR="00147ED0">
        <w:t>4</w:t>
      </w:r>
      <w:r>
        <w:rPr>
          <w:rFonts w:hint="eastAsia"/>
        </w:rPr>
        <w:t>-</w:t>
      </w:r>
      <w:r>
        <w:t xml:space="preserve">3 </w:t>
      </w:r>
      <w:r>
        <w:t>显示界面</w:t>
      </w:r>
    </w:p>
    <w:p w14:paraId="4A44D532" w14:textId="4DB3BD6C" w:rsidR="00490412" w:rsidRDefault="00C842A4" w:rsidP="00197EF3">
      <w:r>
        <w:rPr>
          <w:rFonts w:hint="eastAsia"/>
        </w:rPr>
        <w:t>页面分为</w:t>
      </w:r>
      <w:r w:rsidR="0049170B">
        <w:rPr>
          <w:rFonts w:hint="eastAsia"/>
        </w:rPr>
        <w:t>数据显示界面和参数设置界面。</w:t>
      </w:r>
    </w:p>
    <w:p w14:paraId="50454DDD" w14:textId="76BA3054" w:rsidR="009151E4" w:rsidRDefault="009151E4" w:rsidP="00197EF3">
      <w:r>
        <w:rPr>
          <w:rFonts w:hint="eastAsia"/>
        </w:rPr>
        <w:t>显示界面的第一栏，</w:t>
      </w:r>
      <w:r>
        <w:rPr>
          <w:rFonts w:hint="eastAsia"/>
        </w:rPr>
        <w:t>GPS</w:t>
      </w:r>
      <w:r>
        <w:rPr>
          <w:rFonts w:hint="eastAsia"/>
        </w:rPr>
        <w:t>信号可用，则左上角显示</w:t>
      </w:r>
      <w:r>
        <w:rPr>
          <w:rFonts w:hint="eastAsia"/>
        </w:rPr>
        <w:t>GPS Online</w:t>
      </w:r>
      <w:r>
        <w:rPr>
          <w:rFonts w:hint="eastAsia"/>
        </w:rPr>
        <w:t>，反之显示</w:t>
      </w:r>
      <w:r>
        <w:rPr>
          <w:rFonts w:hint="eastAsia"/>
        </w:rPr>
        <w:t xml:space="preserve"> Wait GPS</w:t>
      </w:r>
      <w:r>
        <w:rPr>
          <w:rFonts w:hint="eastAsia"/>
        </w:rPr>
        <w:t>。</w:t>
      </w:r>
      <w:r>
        <w:rPr>
          <w:rFonts w:hint="eastAsia"/>
        </w:rPr>
        <w:t>GPGSA</w:t>
      </w:r>
      <w:r>
        <w:rPr>
          <w:rFonts w:hint="eastAsia"/>
        </w:rPr>
        <w:t>表示当前使用卫星数。右上方显示设备剩余电量。第二栏，第一项</w:t>
      </w:r>
      <w:r>
        <w:rPr>
          <w:rFonts w:hint="eastAsia"/>
        </w:rPr>
        <w:t>SNR</w:t>
      </w:r>
      <w:r>
        <w:rPr>
          <w:rFonts w:hint="eastAsia"/>
        </w:rPr>
        <w:t>，即信噪比，设备的信噪比越高表明它产生的杂音越少。第二项</w:t>
      </w:r>
      <w:r>
        <w:rPr>
          <w:rFonts w:hint="eastAsia"/>
        </w:rPr>
        <w:t>RSSI</w:t>
      </w:r>
      <w:r>
        <w:rPr>
          <w:rFonts w:hint="eastAsia"/>
        </w:rPr>
        <w:t>，即接收的信号强度指示。第三项对应发包的帧号。即当前时间</w:t>
      </w:r>
      <w:proofErr w:type="gramStart"/>
      <w:r>
        <w:rPr>
          <w:rFonts w:hint="eastAsia"/>
        </w:rPr>
        <w:t>段发出包</w:t>
      </w:r>
      <w:proofErr w:type="gramEnd"/>
      <w:r>
        <w:rPr>
          <w:rFonts w:hint="eastAsia"/>
        </w:rPr>
        <w:t>的总次数和接收的总次数。第三栏为：设备传输的参数显示。第一项</w:t>
      </w:r>
      <w:r>
        <w:rPr>
          <w:rFonts w:hint="eastAsia"/>
        </w:rPr>
        <w:t>Power</w:t>
      </w:r>
      <w:r>
        <w:rPr>
          <w:rFonts w:hint="eastAsia"/>
        </w:rPr>
        <w:t>，即传输功率。第二项</w:t>
      </w:r>
      <w:r>
        <w:rPr>
          <w:rFonts w:hint="eastAsia"/>
        </w:rPr>
        <w:t>DR</w:t>
      </w:r>
      <w:r>
        <w:rPr>
          <w:rFonts w:hint="eastAsia"/>
        </w:rPr>
        <w:t>，即传输速率。第三项</w:t>
      </w:r>
      <w:r>
        <w:rPr>
          <w:rFonts w:hint="eastAsia"/>
        </w:rPr>
        <w:tab/>
        <w:t>CH</w:t>
      </w:r>
      <w:r>
        <w:rPr>
          <w:rFonts w:hint="eastAsia"/>
        </w:rPr>
        <w:t>，即当前使用的频点（</w:t>
      </w:r>
      <w:r>
        <w:rPr>
          <w:rFonts w:hint="eastAsia"/>
        </w:rPr>
        <w:t>channel</w:t>
      </w:r>
      <w:r>
        <w:rPr>
          <w:rFonts w:hint="eastAsia"/>
        </w:rPr>
        <w:t>）。第三部分为：当前时间段的丢包率按</w:t>
      </w:r>
      <w:r>
        <w:rPr>
          <w:rFonts w:hint="eastAsia"/>
        </w:rPr>
        <w:t>Enter</w:t>
      </w:r>
      <w:r>
        <w:rPr>
          <w:rFonts w:hint="eastAsia"/>
        </w:rPr>
        <w:t>键进入参数设置界面。</w:t>
      </w:r>
    </w:p>
    <w:p w14:paraId="5FDD0BA9" w14:textId="250A290C" w:rsidR="009151E4" w:rsidRDefault="009151E4" w:rsidP="00197EF3">
      <w:r>
        <w:rPr>
          <w:rFonts w:hint="eastAsia"/>
        </w:rPr>
        <w:t>参数界面显示内容为：</w:t>
      </w:r>
    </w:p>
    <w:p w14:paraId="7C4F84B3" w14:textId="77777777" w:rsidR="009151E4" w:rsidRDefault="009151E4" w:rsidP="00197EF3">
      <w:r>
        <w:rPr>
          <w:rFonts w:hint="eastAsia"/>
        </w:rPr>
        <w:t>1.</w:t>
      </w:r>
      <w:r>
        <w:rPr>
          <w:rFonts w:hint="eastAsia"/>
        </w:rPr>
        <w:tab/>
      </w:r>
      <w:r>
        <w:rPr>
          <w:rFonts w:hint="eastAsia"/>
        </w:rPr>
        <w:t>配置上报周期（默认为</w:t>
      </w:r>
      <w:r>
        <w:rPr>
          <w:rFonts w:hint="eastAsia"/>
        </w:rPr>
        <w:t>30</w:t>
      </w:r>
      <w:r>
        <w:rPr>
          <w:rFonts w:hint="eastAsia"/>
        </w:rPr>
        <w:t>秒上报一次）；</w:t>
      </w:r>
    </w:p>
    <w:p w14:paraId="11A2B759" w14:textId="77777777" w:rsidR="009151E4" w:rsidRDefault="009151E4" w:rsidP="00197EF3">
      <w:r>
        <w:rPr>
          <w:rFonts w:hint="eastAsia"/>
        </w:rPr>
        <w:t>2.</w:t>
      </w:r>
      <w:r>
        <w:rPr>
          <w:rFonts w:hint="eastAsia"/>
        </w:rPr>
        <w:tab/>
      </w:r>
      <w:r>
        <w:rPr>
          <w:rFonts w:hint="eastAsia"/>
        </w:rPr>
        <w:t>配置设备的传输速率；</w:t>
      </w:r>
    </w:p>
    <w:p w14:paraId="2A608F99" w14:textId="77777777" w:rsidR="009151E4" w:rsidRDefault="009151E4" w:rsidP="00197EF3">
      <w:r>
        <w:rPr>
          <w:rFonts w:hint="eastAsia"/>
        </w:rPr>
        <w:t>3.</w:t>
      </w:r>
      <w:r>
        <w:rPr>
          <w:rFonts w:hint="eastAsia"/>
        </w:rPr>
        <w:tab/>
      </w:r>
      <w:r>
        <w:rPr>
          <w:rFonts w:hint="eastAsia"/>
        </w:rPr>
        <w:t>配置设备的传输功率；</w:t>
      </w:r>
    </w:p>
    <w:p w14:paraId="5571B83F" w14:textId="77777777" w:rsidR="009151E4" w:rsidRDefault="009151E4" w:rsidP="00197EF3">
      <w:r>
        <w:rPr>
          <w:rFonts w:hint="eastAsia"/>
        </w:rPr>
        <w:t>4.</w:t>
      </w:r>
      <w:r>
        <w:rPr>
          <w:rFonts w:hint="eastAsia"/>
        </w:rPr>
        <w:tab/>
      </w:r>
      <w:r>
        <w:rPr>
          <w:rFonts w:hint="eastAsia"/>
        </w:rPr>
        <w:t>配置设备的频点；</w:t>
      </w:r>
    </w:p>
    <w:p w14:paraId="06B636A9" w14:textId="77777777" w:rsidR="009151E4" w:rsidRDefault="009151E4" w:rsidP="00197EF3">
      <w:r>
        <w:rPr>
          <w:rFonts w:hint="eastAsia"/>
        </w:rPr>
        <w:t>5.</w:t>
      </w:r>
      <w:r>
        <w:rPr>
          <w:rFonts w:hint="eastAsia"/>
        </w:rPr>
        <w:tab/>
      </w:r>
      <w:r>
        <w:rPr>
          <w:rFonts w:hint="eastAsia"/>
        </w:rPr>
        <w:t>配置</w:t>
      </w:r>
      <w:r>
        <w:rPr>
          <w:rFonts w:hint="eastAsia"/>
        </w:rPr>
        <w:t>RX2</w:t>
      </w:r>
      <w:r>
        <w:rPr>
          <w:rFonts w:hint="eastAsia"/>
        </w:rPr>
        <w:t>的频点；</w:t>
      </w:r>
    </w:p>
    <w:p w14:paraId="175BA8D8" w14:textId="77777777" w:rsidR="009151E4" w:rsidRDefault="009151E4" w:rsidP="00197EF3">
      <w:r>
        <w:rPr>
          <w:rFonts w:hint="eastAsia"/>
        </w:rPr>
        <w:t>6.</w:t>
      </w:r>
      <w:r>
        <w:rPr>
          <w:rFonts w:hint="eastAsia"/>
        </w:rPr>
        <w:tab/>
      </w:r>
      <w:r>
        <w:rPr>
          <w:rFonts w:hint="eastAsia"/>
        </w:rPr>
        <w:t>清空当前的帧号和丢包率，重新开始计算。</w:t>
      </w:r>
    </w:p>
    <w:p w14:paraId="5DD08EFB" w14:textId="668D467F" w:rsidR="009151E4" w:rsidRDefault="009151E4" w:rsidP="00197EF3">
      <w:r>
        <w:rPr>
          <w:rFonts w:hint="eastAsia"/>
        </w:rPr>
        <w:lastRenderedPageBreak/>
        <w:t>每一项均可点击进入，如下图为频点的配置：</w:t>
      </w:r>
    </w:p>
    <w:p w14:paraId="54D41097" w14:textId="1ECCCB5B" w:rsidR="009151E4" w:rsidRDefault="009151E4" w:rsidP="00FC5E81">
      <w:pPr>
        <w:pStyle w:val="af1"/>
      </w:pPr>
      <w:r w:rsidRPr="00A1778C">
        <w:rPr>
          <w:noProof/>
        </w:rPr>
        <w:drawing>
          <wp:inline distT="0" distB="0" distL="0" distR="0" wp14:anchorId="31A23109" wp14:editId="2A86C2F8">
            <wp:extent cx="2561438" cy="1800000"/>
            <wp:effectExtent l="0" t="0" r="4445" b="3810"/>
            <wp:docPr id="7" name="图片 7" descr="C:\Users\mao\AppData\Local\Temp\WeChat Files\805718507474556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o\AppData\Local\Temp\WeChat Files\805718507474556128.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09" t="17779" r="2466" b="44738"/>
                    <a:stretch/>
                  </pic:blipFill>
                  <pic:spPr bwMode="auto">
                    <a:xfrm>
                      <a:off x="0" y="0"/>
                      <a:ext cx="2561438"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FAAE482" w14:textId="33F55C64" w:rsidR="009151E4" w:rsidRPr="00033200" w:rsidRDefault="00033200" w:rsidP="00FC5E81">
      <w:pPr>
        <w:pStyle w:val="af0"/>
      </w:pPr>
      <w:r>
        <w:rPr>
          <w:rFonts w:hint="eastAsia"/>
        </w:rPr>
        <w:t>图</w:t>
      </w:r>
      <w:r w:rsidR="00147ED0">
        <w:t>4</w:t>
      </w:r>
      <w:r>
        <w:rPr>
          <w:rFonts w:hint="eastAsia"/>
        </w:rPr>
        <w:t>-</w:t>
      </w:r>
      <w:r w:rsidR="00DC0D7C">
        <w:t>4</w:t>
      </w:r>
      <w:r>
        <w:t xml:space="preserve"> </w:t>
      </w:r>
      <w:r>
        <w:t>频率参数设置</w:t>
      </w:r>
    </w:p>
    <w:p w14:paraId="0AC47BB9" w14:textId="01E0A752" w:rsidR="009151E4" w:rsidRDefault="009151E4" w:rsidP="00197EF3">
      <w:r w:rsidRPr="009151E4">
        <w:rPr>
          <w:rFonts w:hint="eastAsia"/>
        </w:rPr>
        <w:t>上下按键可调数字的增减，左右按键可变换位数，可配置</w:t>
      </w:r>
      <w:r w:rsidRPr="009151E4">
        <w:rPr>
          <w:rFonts w:hint="eastAsia"/>
        </w:rPr>
        <w:t>470.0~510</w:t>
      </w:r>
      <w:r w:rsidRPr="009151E4">
        <w:rPr>
          <w:rFonts w:hint="eastAsia"/>
        </w:rPr>
        <w:t>的频点。（其他配置与其相似）</w:t>
      </w:r>
    </w:p>
    <w:p w14:paraId="4D923CFC" w14:textId="28717538" w:rsidR="009151E4" w:rsidRDefault="00147ED0" w:rsidP="00197EF3">
      <w:pPr>
        <w:pStyle w:val="3"/>
      </w:pPr>
      <w:bookmarkStart w:id="128" w:name="_Toc509700935"/>
      <w:bookmarkStart w:id="129" w:name="_Toc509918953"/>
      <w:r>
        <w:t>4</w:t>
      </w:r>
      <w:r w:rsidR="004B1F8D">
        <w:rPr>
          <w:rFonts w:hint="eastAsia"/>
        </w:rPr>
        <w:t>.4</w:t>
      </w:r>
      <w:r w:rsidR="004B1F8D">
        <w:rPr>
          <w:rFonts w:hint="eastAsia"/>
        </w:rPr>
        <w:t>服务器功能实现</w:t>
      </w:r>
      <w:bookmarkEnd w:id="128"/>
      <w:bookmarkEnd w:id="129"/>
    </w:p>
    <w:p w14:paraId="6969BCC2" w14:textId="519B1CFE" w:rsidR="004B1F8D" w:rsidRDefault="004B1F8D" w:rsidP="00197EF3">
      <w:r>
        <w:rPr>
          <w:rFonts w:hint="eastAsia"/>
        </w:rPr>
        <w:t>模组通过</w:t>
      </w:r>
      <w:r>
        <w:rPr>
          <w:rFonts w:hint="eastAsia"/>
        </w:rPr>
        <w:t>AT</w:t>
      </w:r>
      <w:r>
        <w:rPr>
          <w:rFonts w:hint="eastAsia"/>
        </w:rPr>
        <w:t>命令将数据传输到服务器，网关所连接的服务器是</w:t>
      </w:r>
      <w:r w:rsidR="008D2C51">
        <w:t>LoRa</w:t>
      </w:r>
      <w:r>
        <w:t>flow.io</w:t>
      </w:r>
      <w:r>
        <w:rPr>
          <w:rFonts w:hint="eastAsia"/>
        </w:rPr>
        <w:t>，此服务</w:t>
      </w:r>
      <w:proofErr w:type="gramStart"/>
      <w:r>
        <w:rPr>
          <w:rFonts w:hint="eastAsia"/>
        </w:rPr>
        <w:t>端自带解析器</w:t>
      </w:r>
      <w:proofErr w:type="gramEnd"/>
      <w:r>
        <w:rPr>
          <w:rFonts w:hint="eastAsia"/>
        </w:rPr>
        <w:t>编程功能，可以将上传的数据</w:t>
      </w:r>
      <w:r w:rsidR="008179B5">
        <w:rPr>
          <w:rFonts w:hint="eastAsia"/>
        </w:rPr>
        <w:t>解析出自己想要的数据，以下为一个实例：</w:t>
      </w:r>
    </w:p>
    <w:p w14:paraId="3E9CCE07" w14:textId="1CA2A2BE" w:rsidR="008179B5" w:rsidRDefault="008179B5" w:rsidP="00FC5E81">
      <w:pPr>
        <w:pStyle w:val="af1"/>
      </w:pPr>
      <w:r>
        <w:rPr>
          <w:rFonts w:hint="eastAsia"/>
          <w:noProof/>
        </w:rPr>
        <w:drawing>
          <wp:inline distT="0" distB="0" distL="0" distR="0" wp14:anchorId="264A25F9" wp14:editId="059F77DC">
            <wp:extent cx="3086531" cy="120031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信息.png"/>
                    <pic:cNvPicPr/>
                  </pic:nvPicPr>
                  <pic:blipFill>
                    <a:blip r:embed="rId35">
                      <a:extLst>
                        <a:ext uri="{28A0092B-C50C-407E-A947-70E740481C1C}">
                          <a14:useLocalDpi xmlns:a14="http://schemas.microsoft.com/office/drawing/2010/main" val="0"/>
                        </a:ext>
                      </a:extLst>
                    </a:blip>
                    <a:stretch>
                      <a:fillRect/>
                    </a:stretch>
                  </pic:blipFill>
                  <pic:spPr>
                    <a:xfrm>
                      <a:off x="0" y="0"/>
                      <a:ext cx="3086531" cy="1200318"/>
                    </a:xfrm>
                    <a:prstGeom prst="rect">
                      <a:avLst/>
                    </a:prstGeom>
                  </pic:spPr>
                </pic:pic>
              </a:graphicData>
            </a:graphic>
          </wp:inline>
        </w:drawing>
      </w:r>
    </w:p>
    <w:p w14:paraId="33D1F214" w14:textId="67A928ED" w:rsidR="00D80B2F" w:rsidRPr="00D80B2F" w:rsidRDefault="00D80B2F" w:rsidP="00FC5E81">
      <w:pPr>
        <w:pStyle w:val="af0"/>
      </w:pPr>
      <w:r>
        <w:t>图</w:t>
      </w:r>
      <w:r w:rsidR="00147ED0">
        <w:t>4</w:t>
      </w:r>
      <w:r>
        <w:rPr>
          <w:rFonts w:hint="eastAsia"/>
        </w:rPr>
        <w:t>-</w:t>
      </w:r>
      <w:r>
        <w:t>5 GPS</w:t>
      </w:r>
      <w:r>
        <w:t>数据格式</w:t>
      </w:r>
    </w:p>
    <w:p w14:paraId="34B5E4DA" w14:textId="48C703EC" w:rsidR="008179B5" w:rsidRDefault="008179B5" w:rsidP="00197EF3">
      <w:r>
        <w:rPr>
          <w:rFonts w:hint="eastAsia"/>
        </w:rPr>
        <w:t>如上图所示，</w:t>
      </w:r>
      <w:r w:rsidRPr="008179B5">
        <w:rPr>
          <w:rFonts w:hint="eastAsia"/>
        </w:rPr>
        <w:t>此数据为：</w:t>
      </w:r>
      <w:r w:rsidRPr="008179B5">
        <w:rPr>
          <w:rFonts w:hint="eastAsia"/>
        </w:rPr>
        <w:t>50696e6720178aae9f2cd3026ab24702</w:t>
      </w:r>
      <w:r>
        <w:rPr>
          <w:rFonts w:hint="eastAsia"/>
        </w:rPr>
        <w:t>，前</w:t>
      </w:r>
      <w:r>
        <w:rPr>
          <w:rFonts w:hint="eastAsia"/>
        </w:rPr>
        <w:t>12</w:t>
      </w:r>
      <w:r>
        <w:rPr>
          <w:rFonts w:hint="eastAsia"/>
        </w:rPr>
        <w:t>位</w:t>
      </w:r>
      <w:r w:rsidRPr="008179B5">
        <w:rPr>
          <w:rFonts w:hint="eastAsia"/>
        </w:rPr>
        <w:t>50696e672017</w:t>
      </w:r>
      <w:r w:rsidRPr="008179B5">
        <w:rPr>
          <w:rFonts w:hint="eastAsia"/>
        </w:rPr>
        <w:t>是固定格式</w:t>
      </w:r>
      <w:r>
        <w:rPr>
          <w:rFonts w:hint="eastAsia"/>
        </w:rPr>
        <w:t>，</w:t>
      </w:r>
      <w:r w:rsidRPr="008179B5">
        <w:rPr>
          <w:rFonts w:hint="eastAsia"/>
        </w:rPr>
        <w:t>中间</w:t>
      </w:r>
      <w:r w:rsidRPr="008179B5">
        <w:rPr>
          <w:rFonts w:hint="eastAsia"/>
        </w:rPr>
        <w:t>4</w:t>
      </w:r>
      <w:r w:rsidRPr="008179B5">
        <w:rPr>
          <w:rFonts w:hint="eastAsia"/>
        </w:rPr>
        <w:t>位：</w:t>
      </w:r>
      <w:r w:rsidRPr="008179B5">
        <w:rPr>
          <w:rFonts w:hint="eastAsia"/>
        </w:rPr>
        <w:t>8aae</w:t>
      </w:r>
      <w:r w:rsidRPr="008179B5">
        <w:rPr>
          <w:rFonts w:hint="eastAsia"/>
        </w:rPr>
        <w:t>为下行的信号消息，</w:t>
      </w:r>
      <w:r w:rsidRPr="008179B5">
        <w:rPr>
          <w:rFonts w:hint="eastAsia"/>
        </w:rPr>
        <w:t>8a</w:t>
      </w:r>
      <w:r w:rsidRPr="008179B5">
        <w:rPr>
          <w:rFonts w:hint="eastAsia"/>
        </w:rPr>
        <w:t>和</w:t>
      </w:r>
      <w:r w:rsidRPr="008179B5">
        <w:rPr>
          <w:rFonts w:hint="eastAsia"/>
        </w:rPr>
        <w:t>ae</w:t>
      </w:r>
      <w:r w:rsidRPr="008179B5">
        <w:rPr>
          <w:rFonts w:hint="eastAsia"/>
        </w:rPr>
        <w:t>均为</w:t>
      </w:r>
      <w:r w:rsidRPr="008179B5">
        <w:rPr>
          <w:rFonts w:hint="eastAsia"/>
        </w:rPr>
        <w:t>16</w:t>
      </w:r>
      <w:r w:rsidRPr="008179B5">
        <w:rPr>
          <w:rFonts w:hint="eastAsia"/>
        </w:rPr>
        <w:t>进制，将其转换为十进制为：</w:t>
      </w:r>
      <w:r w:rsidRPr="008179B5">
        <w:rPr>
          <w:rFonts w:hint="eastAsia"/>
        </w:rPr>
        <w:t>138</w:t>
      </w:r>
      <w:r w:rsidRPr="008179B5">
        <w:rPr>
          <w:rFonts w:hint="eastAsia"/>
        </w:rPr>
        <w:t>和</w:t>
      </w:r>
      <w:r w:rsidRPr="008179B5">
        <w:rPr>
          <w:rFonts w:hint="eastAsia"/>
        </w:rPr>
        <w:t>174</w:t>
      </w:r>
      <w:r w:rsidRPr="008179B5">
        <w:rPr>
          <w:rFonts w:hint="eastAsia"/>
        </w:rPr>
        <w:t>。在编码时将</w:t>
      </w:r>
      <w:r w:rsidRPr="008179B5">
        <w:rPr>
          <w:rFonts w:hint="eastAsia"/>
        </w:rPr>
        <w:t>SNR</w:t>
      </w:r>
      <w:r w:rsidRPr="008179B5">
        <w:rPr>
          <w:rFonts w:hint="eastAsia"/>
        </w:rPr>
        <w:t>加上了</w:t>
      </w:r>
      <w:r w:rsidRPr="008179B5">
        <w:rPr>
          <w:rFonts w:hint="eastAsia"/>
        </w:rPr>
        <w:t>128</w:t>
      </w:r>
      <w:r w:rsidRPr="008179B5">
        <w:rPr>
          <w:rFonts w:hint="eastAsia"/>
        </w:rPr>
        <w:t>，将</w:t>
      </w:r>
      <w:r w:rsidRPr="008179B5">
        <w:rPr>
          <w:rFonts w:hint="eastAsia"/>
        </w:rPr>
        <w:t>RSSI</w:t>
      </w:r>
      <w:r w:rsidRPr="008179B5">
        <w:rPr>
          <w:rFonts w:hint="eastAsia"/>
        </w:rPr>
        <w:t>加上了</w:t>
      </w:r>
      <w:r w:rsidRPr="008179B5">
        <w:rPr>
          <w:rFonts w:hint="eastAsia"/>
        </w:rPr>
        <w:t>256.</w:t>
      </w:r>
      <w:r w:rsidRPr="008179B5">
        <w:rPr>
          <w:rFonts w:hint="eastAsia"/>
        </w:rPr>
        <w:t>故：</w:t>
      </w:r>
      <w:r>
        <w:rPr>
          <w:rFonts w:hint="eastAsia"/>
        </w:rPr>
        <w:t>SNR</w:t>
      </w:r>
      <w:r>
        <w:rPr>
          <w:rFonts w:hint="eastAsia"/>
        </w:rPr>
        <w:t>：</w:t>
      </w:r>
      <w:r>
        <w:rPr>
          <w:rFonts w:hint="eastAsia"/>
        </w:rPr>
        <w:t>138-128=10</w:t>
      </w:r>
      <w:r>
        <w:rPr>
          <w:rFonts w:hint="eastAsia"/>
        </w:rPr>
        <w:t>；</w:t>
      </w:r>
      <w:r>
        <w:rPr>
          <w:rFonts w:hint="eastAsia"/>
        </w:rPr>
        <w:t>RSSI</w:t>
      </w:r>
      <w:r>
        <w:rPr>
          <w:rFonts w:hint="eastAsia"/>
        </w:rPr>
        <w:t>：</w:t>
      </w:r>
      <w:r>
        <w:rPr>
          <w:rFonts w:hint="eastAsia"/>
        </w:rPr>
        <w:t>173-256=-82</w:t>
      </w:r>
      <w:r>
        <w:rPr>
          <w:rFonts w:hint="eastAsia"/>
        </w:rPr>
        <w:t>；后面</w:t>
      </w:r>
      <w:r>
        <w:rPr>
          <w:rFonts w:hint="eastAsia"/>
        </w:rPr>
        <w:t>16</w:t>
      </w:r>
      <w:r>
        <w:rPr>
          <w:rFonts w:hint="eastAsia"/>
        </w:rPr>
        <w:t>位为</w:t>
      </w:r>
      <w:r>
        <w:rPr>
          <w:rFonts w:hint="eastAsia"/>
        </w:rPr>
        <w:t>GPS</w:t>
      </w:r>
      <w:r>
        <w:rPr>
          <w:rFonts w:hint="eastAsia"/>
        </w:rPr>
        <w:t>信息，前</w:t>
      </w:r>
      <w:r>
        <w:rPr>
          <w:rFonts w:hint="eastAsia"/>
        </w:rPr>
        <w:t>8</w:t>
      </w:r>
      <w:r>
        <w:rPr>
          <w:rFonts w:hint="eastAsia"/>
        </w:rPr>
        <w:t>位为经度，后</w:t>
      </w:r>
      <w:r>
        <w:rPr>
          <w:rFonts w:hint="eastAsia"/>
        </w:rPr>
        <w:t>8</w:t>
      </w:r>
      <w:r>
        <w:rPr>
          <w:rFonts w:hint="eastAsia"/>
        </w:rPr>
        <w:t>位为纬度。每两位为一组</w:t>
      </w:r>
      <w:r>
        <w:rPr>
          <w:rFonts w:hint="eastAsia"/>
        </w:rPr>
        <w:t>16</w:t>
      </w:r>
      <w:r>
        <w:rPr>
          <w:rFonts w:hint="eastAsia"/>
        </w:rPr>
        <w:t>进制，后面为高位，转换如下：</w:t>
      </w:r>
    </w:p>
    <w:p w14:paraId="4119416F" w14:textId="712C9BE0" w:rsidR="008179B5" w:rsidRDefault="008179B5" w:rsidP="00197EF3">
      <w:r>
        <w:t>9f2cd302</w:t>
      </w:r>
      <w:r>
        <w:rPr>
          <w:rFonts w:hint="eastAsia"/>
        </w:rPr>
        <w:t>→</w:t>
      </w:r>
      <w:r>
        <w:t>02d32c1f</w:t>
      </w:r>
      <w:r>
        <w:rPr>
          <w:rFonts w:hint="eastAsia"/>
        </w:rPr>
        <w:t>（</w:t>
      </w:r>
      <w:r>
        <w:t>16</w:t>
      </w:r>
      <w:r>
        <w:rPr>
          <w:rFonts w:hint="eastAsia"/>
        </w:rPr>
        <w:t>进制）→</w:t>
      </w:r>
      <w:r>
        <w:t>47393951</w:t>
      </w:r>
      <w:r>
        <w:rPr>
          <w:rFonts w:hint="eastAsia"/>
        </w:rPr>
        <w:t>（十进制）</w:t>
      </w:r>
      <w:r>
        <w:t>/100000-360</w:t>
      </w:r>
      <w:r>
        <w:rPr>
          <w:rFonts w:hint="eastAsia"/>
        </w:rPr>
        <w:t>→</w:t>
      </w:r>
      <w:r>
        <w:t>113.93951</w:t>
      </w:r>
      <w:r>
        <w:rPr>
          <w:rFonts w:hint="eastAsia"/>
        </w:rPr>
        <w:t>；</w:t>
      </w:r>
    </w:p>
    <w:p w14:paraId="00F008AF" w14:textId="5764D21D" w:rsidR="008179B5" w:rsidRDefault="008179B5" w:rsidP="00197EF3">
      <w:r>
        <w:t>6ab24702</w:t>
      </w:r>
      <w:r>
        <w:rPr>
          <w:rFonts w:hint="eastAsia"/>
        </w:rPr>
        <w:t>→</w:t>
      </w:r>
      <w:r>
        <w:t>0247b26a</w:t>
      </w:r>
      <w:r>
        <w:t>（</w:t>
      </w:r>
      <w:r>
        <w:t>16</w:t>
      </w:r>
      <w:r>
        <w:rPr>
          <w:rFonts w:hint="eastAsia"/>
        </w:rPr>
        <w:t>进制</w:t>
      </w:r>
      <w:r>
        <w:t>）</w:t>
      </w:r>
      <w:r>
        <w:rPr>
          <w:rFonts w:hint="eastAsia"/>
        </w:rPr>
        <w:t>→</w:t>
      </w:r>
      <w:r>
        <w:t>38253162</w:t>
      </w:r>
      <w:r>
        <w:t>（</w:t>
      </w:r>
      <w:r>
        <w:rPr>
          <w:rFonts w:hint="eastAsia"/>
        </w:rPr>
        <w:t>十进制</w:t>
      </w:r>
      <w:r>
        <w:t>）</w:t>
      </w:r>
      <w:r>
        <w:t>/100000-360</w:t>
      </w:r>
      <w:r>
        <w:rPr>
          <w:rFonts w:hint="eastAsia"/>
        </w:rPr>
        <w:t>→</w:t>
      </w:r>
      <w:r>
        <w:t>22.53162</w:t>
      </w:r>
      <w:r>
        <w:rPr>
          <w:rFonts w:hint="eastAsia"/>
        </w:rPr>
        <w:t>：</w:t>
      </w:r>
    </w:p>
    <w:p w14:paraId="5809010B" w14:textId="033957EA" w:rsidR="008179B5" w:rsidRDefault="008179B5" w:rsidP="00FC5E81">
      <w:pPr>
        <w:pStyle w:val="af1"/>
      </w:pPr>
      <w:r>
        <w:rPr>
          <w:noProof/>
        </w:rPr>
        <w:lastRenderedPageBreak/>
        <w:drawing>
          <wp:inline distT="0" distB="0" distL="0" distR="0" wp14:anchorId="49EE4ED9" wp14:editId="6B4793D2">
            <wp:extent cx="5274310" cy="1691005"/>
            <wp:effectExtent l="0" t="0" r="889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91005"/>
                    </a:xfrm>
                    <a:prstGeom prst="rect">
                      <a:avLst/>
                    </a:prstGeom>
                  </pic:spPr>
                </pic:pic>
              </a:graphicData>
            </a:graphic>
          </wp:inline>
        </w:drawing>
      </w:r>
    </w:p>
    <w:p w14:paraId="67BDAE8F" w14:textId="4B72711F" w:rsidR="00D80B2F" w:rsidRPr="00D80B2F" w:rsidRDefault="00D80B2F" w:rsidP="00FC5E81">
      <w:pPr>
        <w:pStyle w:val="af0"/>
      </w:pPr>
      <w:r>
        <w:t>图</w:t>
      </w:r>
      <w:r w:rsidR="00147ED0">
        <w:t>4</w:t>
      </w:r>
      <w:r>
        <w:rPr>
          <w:rFonts w:hint="eastAsia"/>
        </w:rPr>
        <w:t>-</w:t>
      </w:r>
      <w:r>
        <w:t xml:space="preserve">6 </w:t>
      </w:r>
      <w:r>
        <w:t>解析后的数据消息</w:t>
      </w:r>
    </w:p>
    <w:p w14:paraId="0376C569" w14:textId="3FED376C" w:rsidR="00490412" w:rsidRDefault="008179B5" w:rsidP="00197EF3">
      <w:r>
        <w:rPr>
          <w:rFonts w:hint="eastAsia"/>
        </w:rPr>
        <w:t>将对应程序添加进</w:t>
      </w:r>
      <w:proofErr w:type="gramStart"/>
      <w:r>
        <w:rPr>
          <w:rFonts w:hint="eastAsia"/>
        </w:rPr>
        <w:t>解析器</w:t>
      </w:r>
      <w:proofErr w:type="gramEnd"/>
      <w:r>
        <w:rPr>
          <w:rFonts w:hint="eastAsia"/>
        </w:rPr>
        <w:t>当中可以得到在每一处经纬度与其相对应的</w:t>
      </w:r>
      <w:r>
        <w:rPr>
          <w:rFonts w:hint="eastAsia"/>
        </w:rPr>
        <w:t>SNR</w:t>
      </w:r>
      <w:r>
        <w:rPr>
          <w:rFonts w:hint="eastAsia"/>
        </w:rPr>
        <w:t>和</w:t>
      </w:r>
      <w:r>
        <w:rPr>
          <w:rFonts w:hint="eastAsia"/>
        </w:rPr>
        <w:t>RSSI</w:t>
      </w:r>
      <w:r>
        <w:rPr>
          <w:rFonts w:hint="eastAsia"/>
        </w:rPr>
        <w:t>。</w:t>
      </w:r>
      <w:r w:rsidR="000D62CF">
        <w:rPr>
          <w:rFonts w:hint="eastAsia"/>
        </w:rPr>
        <w:t>将这些数据导入到地图当中，将</w:t>
      </w:r>
      <w:r w:rsidR="000D62CF">
        <w:rPr>
          <w:rFonts w:hint="eastAsia"/>
        </w:rPr>
        <w:t>SNR</w:t>
      </w:r>
      <w:r w:rsidR="000D62CF">
        <w:rPr>
          <w:rFonts w:hint="eastAsia"/>
        </w:rPr>
        <w:t>和</w:t>
      </w:r>
      <w:r w:rsidR="000D62CF">
        <w:rPr>
          <w:rFonts w:hint="eastAsia"/>
        </w:rPr>
        <w:t>RSSI</w:t>
      </w:r>
      <w:proofErr w:type="gramStart"/>
      <w:r w:rsidR="000D62CF">
        <w:rPr>
          <w:rFonts w:hint="eastAsia"/>
        </w:rPr>
        <w:t>做为</w:t>
      </w:r>
      <w:proofErr w:type="gramEnd"/>
      <w:r w:rsidR="000D62CF">
        <w:rPr>
          <w:rFonts w:hint="eastAsia"/>
        </w:rPr>
        <w:t>标记点，</w:t>
      </w:r>
      <w:r w:rsidR="005E63E2">
        <w:rPr>
          <w:rFonts w:hint="eastAsia"/>
        </w:rPr>
        <w:t>以不同的颜色区分，可以得到如下图所示的单点信号分布图：</w:t>
      </w:r>
    </w:p>
    <w:p w14:paraId="45AE0471" w14:textId="576F2E0C" w:rsidR="005E63E2" w:rsidRDefault="005E63E2" w:rsidP="00FC5E81">
      <w:pPr>
        <w:pStyle w:val="af1"/>
      </w:pPr>
      <w:r>
        <w:rPr>
          <w:noProof/>
        </w:rPr>
        <w:drawing>
          <wp:inline distT="0" distB="0" distL="0" distR="0" wp14:anchorId="5F4674EC" wp14:editId="2B13B91B">
            <wp:extent cx="2588572" cy="1800000"/>
            <wp:effectExtent l="0" t="0" r="254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8572" cy="1800000"/>
                    </a:xfrm>
                    <a:prstGeom prst="rect">
                      <a:avLst/>
                    </a:prstGeom>
                  </pic:spPr>
                </pic:pic>
              </a:graphicData>
            </a:graphic>
          </wp:inline>
        </w:drawing>
      </w:r>
    </w:p>
    <w:p w14:paraId="1AB31FE4" w14:textId="136AE929" w:rsidR="00D80B2F" w:rsidRPr="00D80B2F" w:rsidRDefault="00D80B2F" w:rsidP="00FC5E81">
      <w:pPr>
        <w:pStyle w:val="af0"/>
      </w:pPr>
      <w:r>
        <w:t>图</w:t>
      </w:r>
      <w:r w:rsidR="00147ED0">
        <w:t>4</w:t>
      </w:r>
      <w:r>
        <w:rPr>
          <w:rFonts w:hint="eastAsia"/>
        </w:rPr>
        <w:t>-</w:t>
      </w:r>
      <w:r>
        <w:t xml:space="preserve">7 </w:t>
      </w:r>
      <w:r>
        <w:t>解析后数据在地图上显示</w:t>
      </w:r>
    </w:p>
    <w:p w14:paraId="2AFE3677" w14:textId="2C3A151D" w:rsidR="005E63E2" w:rsidRDefault="005E63E2" w:rsidP="00197EF3">
      <w:r>
        <w:rPr>
          <w:rFonts w:hint="eastAsia"/>
        </w:rPr>
        <w:t>上图为手持终端在网关附近的点信号分布，可以大致知道某一处的信号强弱。</w:t>
      </w:r>
    </w:p>
    <w:p w14:paraId="367A2FC8" w14:textId="7E072374" w:rsidR="002E526F" w:rsidRDefault="00493082" w:rsidP="00493082">
      <w:r>
        <w:br w:type="page"/>
      </w:r>
    </w:p>
    <w:p w14:paraId="50C331D2" w14:textId="37C653A8" w:rsidR="00ED2728" w:rsidRDefault="005A254C" w:rsidP="001E11C6">
      <w:pPr>
        <w:pStyle w:val="2"/>
        <w:jc w:val="both"/>
      </w:pPr>
      <w:bookmarkStart w:id="130" w:name="_Toc509700936"/>
      <w:bookmarkStart w:id="131" w:name="_Toc509918954"/>
      <w:r>
        <w:rPr>
          <w:rFonts w:hint="eastAsia"/>
        </w:rPr>
        <w:lastRenderedPageBreak/>
        <w:t>第</w:t>
      </w:r>
      <w:r>
        <w:rPr>
          <w:rFonts w:hint="eastAsia"/>
        </w:rPr>
        <w:t>5</w:t>
      </w:r>
      <w:r>
        <w:rPr>
          <w:rFonts w:hint="eastAsia"/>
        </w:rPr>
        <w:t>章</w:t>
      </w:r>
      <w:r w:rsidR="00E62668">
        <w:rPr>
          <w:rFonts w:hint="eastAsia"/>
        </w:rPr>
        <w:t xml:space="preserve"> </w:t>
      </w:r>
      <w:r w:rsidR="00FF0AF4">
        <w:rPr>
          <w:rFonts w:hint="eastAsia"/>
        </w:rPr>
        <w:t>仪器</w:t>
      </w:r>
      <w:r w:rsidR="004D64CE">
        <w:rPr>
          <w:rFonts w:hint="eastAsia"/>
        </w:rPr>
        <w:t>测试</w:t>
      </w:r>
      <w:r w:rsidR="00FF0AF4">
        <w:rPr>
          <w:rFonts w:hint="eastAsia"/>
        </w:rPr>
        <w:t>与</w:t>
      </w:r>
      <w:r w:rsidR="003C4CD3">
        <w:rPr>
          <w:rFonts w:hint="eastAsia"/>
        </w:rPr>
        <w:t>实验</w:t>
      </w:r>
      <w:r w:rsidR="00FF0AF4">
        <w:rPr>
          <w:rFonts w:hint="eastAsia"/>
        </w:rPr>
        <w:t>分析</w:t>
      </w:r>
      <w:bookmarkEnd w:id="130"/>
      <w:bookmarkEnd w:id="131"/>
    </w:p>
    <w:p w14:paraId="76614E31" w14:textId="46B7CABA" w:rsidR="00FC24FC" w:rsidRDefault="00A73D26" w:rsidP="00197EF3">
      <w:r>
        <w:rPr>
          <w:rFonts w:hint="eastAsia"/>
        </w:rPr>
        <w:t>本章首先对</w:t>
      </w:r>
      <w:r w:rsidR="00FC24FC">
        <w:rPr>
          <w:rFonts w:hint="eastAsia"/>
        </w:rPr>
        <w:t>仪器完整的制作进行介绍，并且设定了实验中所选取的参数，选取了两种不同的采样方案，利用</w:t>
      </w:r>
      <w:r w:rsidR="00FC24FC">
        <w:rPr>
          <w:rFonts w:hint="eastAsia"/>
        </w:rPr>
        <w:t>Arcgis</w:t>
      </w:r>
      <w:r w:rsidR="00FC24FC">
        <w:rPr>
          <w:rFonts w:hint="eastAsia"/>
        </w:rPr>
        <w:t>地理信息系统中</w:t>
      </w:r>
      <w:r w:rsidR="00FC24FC" w:rsidRPr="00FC24FC">
        <w:rPr>
          <w:rFonts w:hint="eastAsia"/>
        </w:rPr>
        <w:t>距离反比法、样条法以及</w:t>
      </w:r>
      <w:r w:rsidR="008D2C51">
        <w:t>克里金</w:t>
      </w:r>
      <w:r w:rsidR="00FC24FC" w:rsidRPr="00FC24FC">
        <w:rPr>
          <w:rFonts w:hint="eastAsia"/>
        </w:rPr>
        <w:t>插值法</w:t>
      </w:r>
      <w:r w:rsidR="00FC24FC">
        <w:rPr>
          <w:rFonts w:hint="eastAsia"/>
        </w:rPr>
        <w:t>绘制出了关于信号强度</w:t>
      </w:r>
      <w:r w:rsidR="00FC24FC">
        <w:t>(RSSI)</w:t>
      </w:r>
      <w:r w:rsidR="00FC24FC">
        <w:rPr>
          <w:rFonts w:hint="eastAsia"/>
        </w:rPr>
        <w:t>的空间分布图，并对各种插值的结果进行定性的分析，比较各种方法的均方根大小，对插值的结果进行定量分析，得出生成信号分析</w:t>
      </w:r>
      <w:proofErr w:type="gramStart"/>
      <w:r w:rsidR="00FC24FC">
        <w:rPr>
          <w:rFonts w:hint="eastAsia"/>
        </w:rPr>
        <w:t>图较好</w:t>
      </w:r>
      <w:proofErr w:type="gramEnd"/>
      <w:r w:rsidR="00FC24FC">
        <w:rPr>
          <w:rFonts w:hint="eastAsia"/>
        </w:rPr>
        <w:t>的方法。</w:t>
      </w:r>
    </w:p>
    <w:p w14:paraId="699652BD" w14:textId="46F115AB" w:rsidR="00C42FB9" w:rsidRDefault="00C42FB9" w:rsidP="00197EF3">
      <w:pPr>
        <w:pStyle w:val="3"/>
      </w:pPr>
      <w:bookmarkStart w:id="132" w:name="_Toc509700937"/>
      <w:bookmarkStart w:id="133" w:name="_Toc509918955"/>
      <w:r>
        <w:rPr>
          <w:rFonts w:hint="eastAsia"/>
        </w:rPr>
        <w:t xml:space="preserve">5.1 </w:t>
      </w:r>
      <w:r>
        <w:rPr>
          <w:rFonts w:hint="eastAsia"/>
        </w:rPr>
        <w:t>实验数据采集</w:t>
      </w:r>
      <w:bookmarkEnd w:id="132"/>
      <w:bookmarkEnd w:id="133"/>
    </w:p>
    <w:p w14:paraId="29D92860" w14:textId="5D4A320A" w:rsidR="00C42FB9" w:rsidRPr="00C42FB9" w:rsidRDefault="00C42FB9" w:rsidP="00197EF3">
      <w:r>
        <w:rPr>
          <w:rFonts w:hint="eastAsia"/>
        </w:rPr>
        <w:t>物联网设备统筹规划的真正实施，需要物联网系统高度现代化，为了实现服务器端的统筹操作、智能决策，设备所在地的</w:t>
      </w:r>
      <w:r w:rsidR="00064A9D">
        <w:rPr>
          <w:rFonts w:hint="eastAsia"/>
        </w:rPr>
        <w:t>定位</w:t>
      </w:r>
      <w:r>
        <w:rPr>
          <w:rFonts w:hint="eastAsia"/>
        </w:rPr>
        <w:t>数据是实现这一目标的基本，</w:t>
      </w:r>
      <w:r w:rsidR="00064A9D">
        <w:rPr>
          <w:rFonts w:hint="eastAsia"/>
        </w:rPr>
        <w:t>可以说定位系统在形成整个物联网系统中有着承上启下的作用。</w:t>
      </w:r>
    </w:p>
    <w:p w14:paraId="6A60F750" w14:textId="5B1579EF" w:rsidR="00FF0AF4" w:rsidRDefault="00513892" w:rsidP="00197EF3">
      <w:r>
        <w:rPr>
          <w:rFonts w:hint="eastAsia"/>
        </w:rPr>
        <w:t>本研究中设计的</w:t>
      </w:r>
      <w:r w:rsidR="00011A6F">
        <w:rPr>
          <w:rFonts w:hint="eastAsia"/>
        </w:rPr>
        <w:t>手持测试仪在物联网中的作用主要有：用于在信号分析中采样点的获取；在设备安装中的设备定位信息</w:t>
      </w:r>
      <w:r w:rsidR="00D65C5A">
        <w:rPr>
          <w:rFonts w:hint="eastAsia"/>
        </w:rPr>
        <w:t>显示；用于在设备部署时信号强度和信噪比的查看。</w:t>
      </w:r>
    </w:p>
    <w:p w14:paraId="61F3AD4C" w14:textId="0E102BCC" w:rsidR="00D65C5A" w:rsidRDefault="00D65C5A" w:rsidP="00197EF3">
      <w:pPr>
        <w:pStyle w:val="4"/>
      </w:pPr>
      <w:r>
        <w:rPr>
          <w:rFonts w:hint="eastAsia"/>
        </w:rPr>
        <w:t xml:space="preserve">5.1.1 </w:t>
      </w:r>
      <w:r>
        <w:rPr>
          <w:rFonts w:hint="eastAsia"/>
        </w:rPr>
        <w:t>手持测试仪的应用</w:t>
      </w:r>
    </w:p>
    <w:p w14:paraId="1D6CEE2E" w14:textId="07A1329D" w:rsidR="00D65C5A" w:rsidRDefault="008D4AFA" w:rsidP="00197EF3">
      <w:r>
        <w:rPr>
          <w:rFonts w:hint="eastAsia"/>
        </w:rPr>
        <w:t>手持测试</w:t>
      </w:r>
      <w:proofErr w:type="gramStart"/>
      <w:r>
        <w:rPr>
          <w:rFonts w:hint="eastAsia"/>
        </w:rPr>
        <w:t>仪首先</w:t>
      </w:r>
      <w:proofErr w:type="gramEnd"/>
      <w:r>
        <w:rPr>
          <w:rFonts w:hint="eastAsia"/>
        </w:rPr>
        <w:t>要确定的是其中</w:t>
      </w:r>
      <w:r w:rsidR="008D2C51">
        <w:t>LoRa</w:t>
      </w:r>
      <w:r>
        <w:rPr>
          <w:rFonts w:hint="eastAsia"/>
        </w:rPr>
        <w:t>模块的参数，需要确定的参数有发射功率</w:t>
      </w:r>
      <w:r>
        <w:t>(power)</w:t>
      </w:r>
      <w:r>
        <w:rPr>
          <w:rFonts w:hint="eastAsia"/>
        </w:rPr>
        <w:t>、扩容因子</w:t>
      </w:r>
      <w:r>
        <w:t>(SF)</w:t>
      </w:r>
      <w:r>
        <w:rPr>
          <w:rFonts w:hint="eastAsia"/>
        </w:rPr>
        <w:t>、频点设置</w:t>
      </w:r>
      <w:r>
        <w:t>(Frequency)</w:t>
      </w:r>
      <w:r>
        <w:rPr>
          <w:rFonts w:hint="eastAsia"/>
        </w:rPr>
        <w:t>。由于手持测试仪的测试目的是为了生成周边的信号分析图，为了真实的反应信号情况，应当选择信号最优的情况，故发射功率</w:t>
      </w:r>
      <w:r>
        <w:t>(power)</w:t>
      </w:r>
      <w:r>
        <w:rPr>
          <w:rFonts w:hint="eastAsia"/>
        </w:rPr>
        <w:t>选择最大</w:t>
      </w:r>
      <w:r>
        <w:rPr>
          <w:rFonts w:hint="eastAsia"/>
        </w:rPr>
        <w:t>17db</w:t>
      </w:r>
      <w:r>
        <w:rPr>
          <w:rFonts w:hint="eastAsia"/>
        </w:rPr>
        <w:t>、扩容因子</w:t>
      </w:r>
      <w:r>
        <w:t>(SF)</w:t>
      </w:r>
      <w:r>
        <w:rPr>
          <w:rFonts w:hint="eastAsia"/>
        </w:rPr>
        <w:t>选择</w:t>
      </w:r>
      <w:r>
        <w:rPr>
          <w:rFonts w:hint="eastAsia"/>
        </w:rPr>
        <w:t>12</w:t>
      </w:r>
      <w:r>
        <w:rPr>
          <w:rFonts w:hint="eastAsia"/>
        </w:rPr>
        <w:t>。而频段的选择需根据当地频段的使用情况而定，</w:t>
      </w:r>
      <w:r w:rsidR="0091750A">
        <w:rPr>
          <w:rFonts w:hint="eastAsia"/>
        </w:rPr>
        <w:t>如：</w:t>
      </w:r>
      <w:r w:rsidR="0091750A">
        <w:rPr>
          <w:rFonts w:hint="eastAsia"/>
        </w:rPr>
        <w:t>470.3</w:t>
      </w:r>
      <w:r w:rsidR="0091750A">
        <w:rPr>
          <w:rFonts w:hint="eastAsia"/>
        </w:rPr>
        <w:t>频段频繁的被使用，在通过该频段传递信息时会与其他消息发生冲突，导致丢包的情况发生，故在测试的过程中不建议选用被频繁使用的频段。在确定频段之前要对不同频段的信号进行测试。本次实验中选取</w:t>
      </w:r>
      <w:r w:rsidR="0091750A">
        <w:rPr>
          <w:rFonts w:hint="eastAsia"/>
        </w:rPr>
        <w:t>470.3</w:t>
      </w:r>
      <w:r w:rsidR="0091750A">
        <w:rPr>
          <w:rFonts w:hint="eastAsia"/>
        </w:rPr>
        <w:t>、</w:t>
      </w:r>
      <w:r w:rsidR="0091750A">
        <w:rPr>
          <w:rFonts w:hint="eastAsia"/>
        </w:rPr>
        <w:t>478.1</w:t>
      </w:r>
      <w:r w:rsidR="0091750A">
        <w:rPr>
          <w:rFonts w:hint="eastAsia"/>
        </w:rPr>
        <w:t>、</w:t>
      </w:r>
      <w:r w:rsidR="0091750A">
        <w:rPr>
          <w:rFonts w:hint="eastAsia"/>
        </w:rPr>
        <w:t>479.1</w:t>
      </w:r>
      <w:r w:rsidR="0091750A">
        <w:rPr>
          <w:rFonts w:hint="eastAsia"/>
        </w:rPr>
        <w:t>、</w:t>
      </w:r>
      <w:r w:rsidR="0091750A">
        <w:rPr>
          <w:rFonts w:hint="eastAsia"/>
        </w:rPr>
        <w:t>480.1</w:t>
      </w:r>
      <w:r w:rsidR="0091750A">
        <w:rPr>
          <w:rFonts w:hint="eastAsia"/>
        </w:rPr>
        <w:t>、</w:t>
      </w:r>
      <w:r w:rsidR="0091750A">
        <w:rPr>
          <w:rFonts w:hint="eastAsia"/>
        </w:rPr>
        <w:t>481.1</w:t>
      </w:r>
      <w:r w:rsidR="0091750A">
        <w:rPr>
          <w:rFonts w:hint="eastAsia"/>
        </w:rPr>
        <w:t>这</w:t>
      </w:r>
      <w:r w:rsidR="0091750A">
        <w:rPr>
          <w:rFonts w:hint="eastAsia"/>
        </w:rPr>
        <w:t>5</w:t>
      </w:r>
      <w:r w:rsidR="0091750A">
        <w:rPr>
          <w:rFonts w:hint="eastAsia"/>
        </w:rPr>
        <w:t>个频段进行测试。结果如下表所示。</w:t>
      </w:r>
    </w:p>
    <w:p w14:paraId="0887C967" w14:textId="724C9BCC" w:rsidR="002E526F" w:rsidRPr="002E526F" w:rsidRDefault="002E526F" w:rsidP="00FC5E81">
      <w:pPr>
        <w:pStyle w:val="af0"/>
      </w:pPr>
      <w:r w:rsidRPr="002E526F">
        <w:t>表</w:t>
      </w:r>
      <w:r>
        <w:rPr>
          <w:rFonts w:hint="eastAsia"/>
        </w:rPr>
        <w:t>5-</w:t>
      </w:r>
      <w:r>
        <w:t xml:space="preserve">1 </w:t>
      </w:r>
      <w:r>
        <w:t>频段测试</w:t>
      </w:r>
    </w:p>
    <w:tbl>
      <w:tblPr>
        <w:tblStyle w:val="a5"/>
        <w:tblW w:w="0" w:type="auto"/>
        <w:tblLook w:val="04A0" w:firstRow="1" w:lastRow="0" w:firstColumn="1" w:lastColumn="0" w:noHBand="0" w:noVBand="1"/>
      </w:tblPr>
      <w:tblGrid>
        <w:gridCol w:w="2074"/>
        <w:gridCol w:w="2074"/>
        <w:gridCol w:w="2074"/>
        <w:gridCol w:w="2074"/>
      </w:tblGrid>
      <w:tr w:rsidR="0096612B" w:rsidRPr="002E526F" w14:paraId="3149C23D" w14:textId="77777777" w:rsidTr="0096612B">
        <w:tc>
          <w:tcPr>
            <w:tcW w:w="2074" w:type="dxa"/>
            <w:tcBorders>
              <w:left w:val="nil"/>
              <w:bottom w:val="single" w:sz="4" w:space="0" w:color="auto"/>
              <w:right w:val="nil"/>
            </w:tcBorders>
          </w:tcPr>
          <w:p w14:paraId="13920019" w14:textId="394DBF74" w:rsidR="0096612B" w:rsidRPr="002E526F" w:rsidRDefault="0096612B" w:rsidP="00FC5E81">
            <w:pPr>
              <w:pStyle w:val="af1"/>
            </w:pPr>
            <w:r w:rsidRPr="002E526F">
              <w:rPr>
                <w:rFonts w:hint="eastAsia"/>
              </w:rPr>
              <w:t>频段</w:t>
            </w:r>
          </w:p>
        </w:tc>
        <w:tc>
          <w:tcPr>
            <w:tcW w:w="2074" w:type="dxa"/>
            <w:tcBorders>
              <w:left w:val="nil"/>
              <w:bottom w:val="single" w:sz="4" w:space="0" w:color="auto"/>
              <w:right w:val="nil"/>
            </w:tcBorders>
          </w:tcPr>
          <w:p w14:paraId="631A7926" w14:textId="5365FE3D" w:rsidR="0096612B" w:rsidRPr="002E526F" w:rsidRDefault="0096612B" w:rsidP="00FC5E81">
            <w:pPr>
              <w:pStyle w:val="af1"/>
            </w:pPr>
            <w:r w:rsidRPr="002E526F">
              <w:rPr>
                <w:rFonts w:hint="eastAsia"/>
              </w:rPr>
              <w:t>发射次数</w:t>
            </w:r>
          </w:p>
        </w:tc>
        <w:tc>
          <w:tcPr>
            <w:tcW w:w="2074" w:type="dxa"/>
            <w:tcBorders>
              <w:left w:val="nil"/>
              <w:bottom w:val="single" w:sz="4" w:space="0" w:color="auto"/>
              <w:right w:val="nil"/>
            </w:tcBorders>
          </w:tcPr>
          <w:p w14:paraId="09A69E3E" w14:textId="7DC2B451" w:rsidR="0096612B" w:rsidRPr="002E526F" w:rsidRDefault="0096612B" w:rsidP="00FC5E81">
            <w:pPr>
              <w:pStyle w:val="af1"/>
            </w:pPr>
            <w:r w:rsidRPr="002E526F">
              <w:rPr>
                <w:rFonts w:hint="eastAsia"/>
              </w:rPr>
              <w:t>丢包数</w:t>
            </w:r>
          </w:p>
        </w:tc>
        <w:tc>
          <w:tcPr>
            <w:tcW w:w="2074" w:type="dxa"/>
            <w:tcBorders>
              <w:left w:val="nil"/>
              <w:bottom w:val="single" w:sz="4" w:space="0" w:color="auto"/>
              <w:right w:val="nil"/>
            </w:tcBorders>
          </w:tcPr>
          <w:p w14:paraId="58117887" w14:textId="318C75B9" w:rsidR="0096612B" w:rsidRPr="002E526F" w:rsidRDefault="0096612B" w:rsidP="00FC5E81">
            <w:pPr>
              <w:pStyle w:val="af1"/>
            </w:pPr>
            <w:r w:rsidRPr="002E526F">
              <w:rPr>
                <w:rFonts w:hint="eastAsia"/>
              </w:rPr>
              <w:t>丢包率</w:t>
            </w:r>
          </w:p>
        </w:tc>
      </w:tr>
      <w:tr w:rsidR="0096612B" w:rsidRPr="002E526F" w14:paraId="73884A58" w14:textId="77777777" w:rsidTr="0096612B">
        <w:tc>
          <w:tcPr>
            <w:tcW w:w="2074" w:type="dxa"/>
            <w:tcBorders>
              <w:left w:val="nil"/>
              <w:bottom w:val="nil"/>
              <w:right w:val="nil"/>
            </w:tcBorders>
          </w:tcPr>
          <w:p w14:paraId="75AD66EA" w14:textId="65C6D93D" w:rsidR="0096612B" w:rsidRPr="002E526F" w:rsidRDefault="0096612B" w:rsidP="00FC5E81">
            <w:pPr>
              <w:pStyle w:val="af1"/>
            </w:pPr>
            <w:r w:rsidRPr="002E526F">
              <w:rPr>
                <w:rFonts w:hint="eastAsia"/>
              </w:rPr>
              <w:t>470.3</w:t>
            </w:r>
          </w:p>
        </w:tc>
        <w:tc>
          <w:tcPr>
            <w:tcW w:w="2074" w:type="dxa"/>
            <w:tcBorders>
              <w:left w:val="nil"/>
              <w:bottom w:val="nil"/>
              <w:right w:val="nil"/>
            </w:tcBorders>
          </w:tcPr>
          <w:p w14:paraId="18520729" w14:textId="2BE5A79E" w:rsidR="0096612B" w:rsidRPr="002E526F" w:rsidRDefault="0096612B" w:rsidP="00FC5E81">
            <w:pPr>
              <w:pStyle w:val="af1"/>
            </w:pPr>
            <w:r w:rsidRPr="002E526F">
              <w:rPr>
                <w:rFonts w:hint="eastAsia"/>
              </w:rPr>
              <w:t>1000</w:t>
            </w:r>
          </w:p>
        </w:tc>
        <w:tc>
          <w:tcPr>
            <w:tcW w:w="2074" w:type="dxa"/>
            <w:tcBorders>
              <w:left w:val="nil"/>
              <w:bottom w:val="nil"/>
              <w:right w:val="nil"/>
            </w:tcBorders>
          </w:tcPr>
          <w:p w14:paraId="1DE975F4" w14:textId="4076459D" w:rsidR="0096612B" w:rsidRPr="002E526F" w:rsidRDefault="0096612B" w:rsidP="00FC5E81">
            <w:pPr>
              <w:pStyle w:val="af1"/>
            </w:pPr>
            <w:r w:rsidRPr="002E526F">
              <w:rPr>
                <w:rFonts w:hint="eastAsia"/>
              </w:rPr>
              <w:t>34</w:t>
            </w:r>
          </w:p>
        </w:tc>
        <w:tc>
          <w:tcPr>
            <w:tcW w:w="2074" w:type="dxa"/>
            <w:tcBorders>
              <w:left w:val="nil"/>
              <w:bottom w:val="nil"/>
              <w:right w:val="nil"/>
            </w:tcBorders>
          </w:tcPr>
          <w:p w14:paraId="205EE51D" w14:textId="4A29A41D" w:rsidR="0096612B" w:rsidRPr="002E526F" w:rsidRDefault="0096612B" w:rsidP="00FC5E81">
            <w:pPr>
              <w:pStyle w:val="af1"/>
            </w:pPr>
            <w:r w:rsidRPr="002E526F">
              <w:rPr>
                <w:rFonts w:hint="eastAsia"/>
              </w:rPr>
              <w:t>3.4%</w:t>
            </w:r>
          </w:p>
        </w:tc>
      </w:tr>
      <w:tr w:rsidR="0096612B" w:rsidRPr="002E526F" w14:paraId="716F2A20" w14:textId="77777777" w:rsidTr="0096612B">
        <w:tc>
          <w:tcPr>
            <w:tcW w:w="2074" w:type="dxa"/>
            <w:tcBorders>
              <w:top w:val="nil"/>
              <w:left w:val="nil"/>
              <w:bottom w:val="nil"/>
              <w:right w:val="nil"/>
            </w:tcBorders>
          </w:tcPr>
          <w:p w14:paraId="4E9916BE" w14:textId="1888F1A6" w:rsidR="0096612B" w:rsidRPr="002E526F" w:rsidRDefault="0096612B" w:rsidP="00FC5E81">
            <w:pPr>
              <w:pStyle w:val="af1"/>
            </w:pPr>
            <w:r w:rsidRPr="002E526F">
              <w:rPr>
                <w:rFonts w:hint="eastAsia"/>
              </w:rPr>
              <w:t>478.1</w:t>
            </w:r>
          </w:p>
        </w:tc>
        <w:tc>
          <w:tcPr>
            <w:tcW w:w="2074" w:type="dxa"/>
            <w:tcBorders>
              <w:top w:val="nil"/>
              <w:left w:val="nil"/>
              <w:bottom w:val="nil"/>
              <w:right w:val="nil"/>
            </w:tcBorders>
          </w:tcPr>
          <w:p w14:paraId="620A4BC4" w14:textId="245C30BE" w:rsidR="0096612B" w:rsidRPr="002E526F" w:rsidRDefault="0096612B" w:rsidP="00FC5E81">
            <w:pPr>
              <w:pStyle w:val="af1"/>
            </w:pPr>
            <w:r w:rsidRPr="002E526F">
              <w:rPr>
                <w:rFonts w:hint="eastAsia"/>
              </w:rPr>
              <w:t>1000</w:t>
            </w:r>
          </w:p>
        </w:tc>
        <w:tc>
          <w:tcPr>
            <w:tcW w:w="2074" w:type="dxa"/>
            <w:tcBorders>
              <w:top w:val="nil"/>
              <w:left w:val="nil"/>
              <w:bottom w:val="nil"/>
              <w:right w:val="nil"/>
            </w:tcBorders>
          </w:tcPr>
          <w:p w14:paraId="400988C0" w14:textId="245A8A3E" w:rsidR="0096612B" w:rsidRPr="002E526F" w:rsidRDefault="0096612B" w:rsidP="00FC5E81">
            <w:pPr>
              <w:pStyle w:val="af1"/>
            </w:pPr>
            <w:r w:rsidRPr="002E526F">
              <w:rPr>
                <w:rFonts w:hint="eastAsia"/>
              </w:rPr>
              <w:t>2</w:t>
            </w:r>
          </w:p>
        </w:tc>
        <w:tc>
          <w:tcPr>
            <w:tcW w:w="2074" w:type="dxa"/>
            <w:tcBorders>
              <w:top w:val="nil"/>
              <w:left w:val="nil"/>
              <w:bottom w:val="nil"/>
              <w:right w:val="nil"/>
            </w:tcBorders>
          </w:tcPr>
          <w:p w14:paraId="48D012D4" w14:textId="3A89C314" w:rsidR="0096612B" w:rsidRPr="002E526F" w:rsidRDefault="0096612B" w:rsidP="00FC5E81">
            <w:pPr>
              <w:pStyle w:val="af1"/>
            </w:pPr>
            <w:r w:rsidRPr="002E526F">
              <w:rPr>
                <w:rFonts w:hint="eastAsia"/>
              </w:rPr>
              <w:t>0.2%</w:t>
            </w:r>
          </w:p>
        </w:tc>
      </w:tr>
      <w:tr w:rsidR="0096612B" w:rsidRPr="002E526F" w14:paraId="35365D5D" w14:textId="77777777" w:rsidTr="0096612B">
        <w:tc>
          <w:tcPr>
            <w:tcW w:w="2074" w:type="dxa"/>
            <w:tcBorders>
              <w:top w:val="nil"/>
              <w:left w:val="nil"/>
              <w:bottom w:val="nil"/>
              <w:right w:val="nil"/>
            </w:tcBorders>
          </w:tcPr>
          <w:p w14:paraId="50B00908" w14:textId="58AB23C7" w:rsidR="0096612B" w:rsidRPr="002E526F" w:rsidRDefault="0096612B" w:rsidP="00FC5E81">
            <w:pPr>
              <w:pStyle w:val="af1"/>
            </w:pPr>
            <w:r w:rsidRPr="002E526F">
              <w:rPr>
                <w:rFonts w:hint="eastAsia"/>
              </w:rPr>
              <w:t>479.1</w:t>
            </w:r>
          </w:p>
        </w:tc>
        <w:tc>
          <w:tcPr>
            <w:tcW w:w="2074" w:type="dxa"/>
            <w:tcBorders>
              <w:top w:val="nil"/>
              <w:left w:val="nil"/>
              <w:bottom w:val="nil"/>
              <w:right w:val="nil"/>
            </w:tcBorders>
          </w:tcPr>
          <w:p w14:paraId="0C57580B" w14:textId="158A9AD0" w:rsidR="0096612B" w:rsidRPr="002E526F" w:rsidRDefault="0096612B" w:rsidP="00FC5E81">
            <w:pPr>
              <w:pStyle w:val="af1"/>
            </w:pPr>
            <w:r w:rsidRPr="002E526F">
              <w:rPr>
                <w:rFonts w:hint="eastAsia"/>
              </w:rPr>
              <w:t>1000</w:t>
            </w:r>
          </w:p>
        </w:tc>
        <w:tc>
          <w:tcPr>
            <w:tcW w:w="2074" w:type="dxa"/>
            <w:tcBorders>
              <w:top w:val="nil"/>
              <w:left w:val="nil"/>
              <w:bottom w:val="nil"/>
              <w:right w:val="nil"/>
            </w:tcBorders>
          </w:tcPr>
          <w:p w14:paraId="0DD95333" w14:textId="14597C41" w:rsidR="0096612B" w:rsidRPr="002E526F" w:rsidRDefault="0096612B" w:rsidP="00FC5E81">
            <w:pPr>
              <w:pStyle w:val="af1"/>
            </w:pPr>
            <w:r w:rsidRPr="002E526F">
              <w:rPr>
                <w:rFonts w:hint="eastAsia"/>
              </w:rPr>
              <w:t>7</w:t>
            </w:r>
          </w:p>
        </w:tc>
        <w:tc>
          <w:tcPr>
            <w:tcW w:w="2074" w:type="dxa"/>
            <w:tcBorders>
              <w:top w:val="nil"/>
              <w:left w:val="nil"/>
              <w:bottom w:val="nil"/>
              <w:right w:val="nil"/>
            </w:tcBorders>
          </w:tcPr>
          <w:p w14:paraId="65597DA7" w14:textId="520DA83D" w:rsidR="0096612B" w:rsidRPr="002E526F" w:rsidRDefault="0096612B" w:rsidP="00FC5E81">
            <w:pPr>
              <w:pStyle w:val="af1"/>
            </w:pPr>
            <w:r w:rsidRPr="002E526F">
              <w:rPr>
                <w:rFonts w:hint="eastAsia"/>
              </w:rPr>
              <w:t>0.7%</w:t>
            </w:r>
          </w:p>
        </w:tc>
      </w:tr>
      <w:tr w:rsidR="0096612B" w:rsidRPr="002E526F" w14:paraId="6A8888C6" w14:textId="77777777" w:rsidTr="0096612B">
        <w:tc>
          <w:tcPr>
            <w:tcW w:w="2074" w:type="dxa"/>
            <w:tcBorders>
              <w:top w:val="nil"/>
              <w:left w:val="nil"/>
              <w:bottom w:val="nil"/>
              <w:right w:val="nil"/>
            </w:tcBorders>
          </w:tcPr>
          <w:p w14:paraId="01A88FA2" w14:textId="38886528" w:rsidR="0096612B" w:rsidRPr="002E526F" w:rsidRDefault="0096612B" w:rsidP="00FC5E81">
            <w:pPr>
              <w:pStyle w:val="af1"/>
            </w:pPr>
            <w:r w:rsidRPr="002E526F">
              <w:rPr>
                <w:rFonts w:hint="eastAsia"/>
              </w:rPr>
              <w:t>480.1</w:t>
            </w:r>
          </w:p>
        </w:tc>
        <w:tc>
          <w:tcPr>
            <w:tcW w:w="2074" w:type="dxa"/>
            <w:tcBorders>
              <w:top w:val="nil"/>
              <w:left w:val="nil"/>
              <w:bottom w:val="nil"/>
              <w:right w:val="nil"/>
            </w:tcBorders>
          </w:tcPr>
          <w:p w14:paraId="3A9ADAF8" w14:textId="0251C1F6" w:rsidR="0096612B" w:rsidRPr="002E526F" w:rsidRDefault="0096612B" w:rsidP="00FC5E81">
            <w:pPr>
              <w:pStyle w:val="af1"/>
            </w:pPr>
            <w:r w:rsidRPr="002E526F">
              <w:rPr>
                <w:rFonts w:hint="eastAsia"/>
              </w:rPr>
              <w:t>1000</w:t>
            </w:r>
          </w:p>
        </w:tc>
        <w:tc>
          <w:tcPr>
            <w:tcW w:w="2074" w:type="dxa"/>
            <w:tcBorders>
              <w:top w:val="nil"/>
              <w:left w:val="nil"/>
              <w:bottom w:val="nil"/>
              <w:right w:val="nil"/>
            </w:tcBorders>
          </w:tcPr>
          <w:p w14:paraId="61CF40DF" w14:textId="48008E19" w:rsidR="0096612B" w:rsidRPr="002E526F" w:rsidRDefault="0096612B" w:rsidP="00FC5E81">
            <w:pPr>
              <w:pStyle w:val="af1"/>
            </w:pPr>
            <w:r w:rsidRPr="002E526F">
              <w:rPr>
                <w:rFonts w:hint="eastAsia"/>
              </w:rPr>
              <w:t>13</w:t>
            </w:r>
          </w:p>
        </w:tc>
        <w:tc>
          <w:tcPr>
            <w:tcW w:w="2074" w:type="dxa"/>
            <w:tcBorders>
              <w:top w:val="nil"/>
              <w:left w:val="nil"/>
              <w:bottom w:val="nil"/>
              <w:right w:val="nil"/>
            </w:tcBorders>
          </w:tcPr>
          <w:p w14:paraId="66F89C14" w14:textId="70FBFB0F" w:rsidR="0096612B" w:rsidRPr="002E526F" w:rsidRDefault="0096612B" w:rsidP="00FC5E81">
            <w:pPr>
              <w:pStyle w:val="af1"/>
            </w:pPr>
            <w:r w:rsidRPr="002E526F">
              <w:rPr>
                <w:rFonts w:hint="eastAsia"/>
              </w:rPr>
              <w:t>1.3%</w:t>
            </w:r>
          </w:p>
        </w:tc>
      </w:tr>
      <w:tr w:rsidR="0096612B" w:rsidRPr="002E526F" w14:paraId="6E6BD16A" w14:textId="77777777" w:rsidTr="0096612B">
        <w:tc>
          <w:tcPr>
            <w:tcW w:w="2074" w:type="dxa"/>
            <w:tcBorders>
              <w:top w:val="nil"/>
              <w:left w:val="nil"/>
              <w:right w:val="nil"/>
            </w:tcBorders>
          </w:tcPr>
          <w:p w14:paraId="12F40826" w14:textId="639D7D88" w:rsidR="0096612B" w:rsidRPr="002E526F" w:rsidRDefault="0096612B" w:rsidP="00FC5E81">
            <w:pPr>
              <w:pStyle w:val="af1"/>
            </w:pPr>
            <w:r w:rsidRPr="002E526F">
              <w:rPr>
                <w:rFonts w:hint="eastAsia"/>
              </w:rPr>
              <w:t>481.1</w:t>
            </w:r>
          </w:p>
        </w:tc>
        <w:tc>
          <w:tcPr>
            <w:tcW w:w="2074" w:type="dxa"/>
            <w:tcBorders>
              <w:top w:val="nil"/>
              <w:left w:val="nil"/>
              <w:right w:val="nil"/>
            </w:tcBorders>
          </w:tcPr>
          <w:p w14:paraId="36E942B7" w14:textId="0161E9FF" w:rsidR="0096612B" w:rsidRPr="002E526F" w:rsidRDefault="0096612B" w:rsidP="00FC5E81">
            <w:pPr>
              <w:pStyle w:val="af1"/>
            </w:pPr>
            <w:r w:rsidRPr="002E526F">
              <w:rPr>
                <w:rFonts w:hint="eastAsia"/>
              </w:rPr>
              <w:t>1000</w:t>
            </w:r>
          </w:p>
        </w:tc>
        <w:tc>
          <w:tcPr>
            <w:tcW w:w="2074" w:type="dxa"/>
            <w:tcBorders>
              <w:top w:val="nil"/>
              <w:left w:val="nil"/>
              <w:right w:val="nil"/>
            </w:tcBorders>
          </w:tcPr>
          <w:p w14:paraId="2DB14711" w14:textId="58582FAB" w:rsidR="0096612B" w:rsidRPr="002E526F" w:rsidRDefault="0096612B" w:rsidP="00FC5E81">
            <w:pPr>
              <w:pStyle w:val="af1"/>
            </w:pPr>
            <w:r w:rsidRPr="002E526F">
              <w:rPr>
                <w:rFonts w:hint="eastAsia"/>
              </w:rPr>
              <w:t>9</w:t>
            </w:r>
          </w:p>
        </w:tc>
        <w:tc>
          <w:tcPr>
            <w:tcW w:w="2074" w:type="dxa"/>
            <w:tcBorders>
              <w:top w:val="nil"/>
              <w:left w:val="nil"/>
              <w:right w:val="nil"/>
            </w:tcBorders>
          </w:tcPr>
          <w:p w14:paraId="05000FD3" w14:textId="0DDB528F" w:rsidR="0096612B" w:rsidRPr="002E526F" w:rsidRDefault="0096612B" w:rsidP="00FC5E81">
            <w:pPr>
              <w:pStyle w:val="af1"/>
            </w:pPr>
            <w:r w:rsidRPr="002E526F">
              <w:rPr>
                <w:rFonts w:hint="eastAsia"/>
              </w:rPr>
              <w:t>0.9%</w:t>
            </w:r>
          </w:p>
        </w:tc>
      </w:tr>
    </w:tbl>
    <w:p w14:paraId="79F535DF" w14:textId="77777777" w:rsidR="0091750A" w:rsidRDefault="0091750A" w:rsidP="00197EF3"/>
    <w:p w14:paraId="31FADED7" w14:textId="25A7A408" w:rsidR="0096612B" w:rsidRDefault="0096612B" w:rsidP="00197EF3">
      <w:r>
        <w:rPr>
          <w:rFonts w:hint="eastAsia"/>
        </w:rPr>
        <w:lastRenderedPageBreak/>
        <w:t>选择干扰较大的频段会导致信噪比</w:t>
      </w:r>
      <w:r>
        <w:t>(SNR)</w:t>
      </w:r>
      <w:r>
        <w:rPr>
          <w:rFonts w:hint="eastAsia"/>
        </w:rPr>
        <w:t>大幅度下降，</w:t>
      </w:r>
      <w:r w:rsidR="008D2C51">
        <w:t>LoRa</w:t>
      </w:r>
      <w:r>
        <w:rPr>
          <w:rFonts w:hint="eastAsia"/>
        </w:rPr>
        <w:t>模块最多可以使用</w:t>
      </w:r>
      <w:r>
        <w:rPr>
          <w:rFonts w:hint="eastAsia"/>
        </w:rPr>
        <w:t>8</w:t>
      </w:r>
      <w:r>
        <w:rPr>
          <w:rFonts w:hint="eastAsia"/>
        </w:rPr>
        <w:t>个频点，但是为了避免冲突的情况发生，手持终端使用单个频点作为测试，根据试验结果来看，</w:t>
      </w:r>
      <w:r>
        <w:rPr>
          <w:rFonts w:hint="eastAsia"/>
        </w:rPr>
        <w:t>478.1KHZ</w:t>
      </w:r>
      <w:r>
        <w:rPr>
          <w:rFonts w:hint="eastAsia"/>
        </w:rPr>
        <w:t>频段比较干净，所受干扰较小，本次信号分析研究中使用</w:t>
      </w:r>
      <w:r>
        <w:rPr>
          <w:rFonts w:hint="eastAsia"/>
        </w:rPr>
        <w:t>478.1KHZ</w:t>
      </w:r>
      <w:r>
        <w:rPr>
          <w:rFonts w:hint="eastAsia"/>
        </w:rPr>
        <w:t>频段</w:t>
      </w:r>
      <w:r w:rsidR="003A77A0">
        <w:rPr>
          <w:rFonts w:hint="eastAsia"/>
        </w:rPr>
        <w:t>作为单频点发射频段。</w:t>
      </w:r>
    </w:p>
    <w:p w14:paraId="5CCFC628" w14:textId="06DD8E54" w:rsidR="003A77A0" w:rsidRDefault="004D64CE" w:rsidP="00197EF3">
      <w:r>
        <w:rPr>
          <w:rFonts w:hint="eastAsia"/>
        </w:rPr>
        <w:t>由于手持测试</w:t>
      </w:r>
      <w:proofErr w:type="gramStart"/>
      <w:r>
        <w:rPr>
          <w:rFonts w:hint="eastAsia"/>
        </w:rPr>
        <w:t>仪需要</w:t>
      </w:r>
      <w:proofErr w:type="gramEnd"/>
      <w:r>
        <w:rPr>
          <w:rFonts w:hint="eastAsia"/>
        </w:rPr>
        <w:t>密闭包装，本设计中需要分别使用</w:t>
      </w:r>
      <w:r>
        <w:rPr>
          <w:rFonts w:hint="eastAsia"/>
        </w:rPr>
        <w:t>470KHZ</w:t>
      </w:r>
      <w:r>
        <w:rPr>
          <w:rFonts w:hint="eastAsia"/>
        </w:rPr>
        <w:t>天线，和导航定位天线，这两根天线需要延伸到外部，如下图所示，使用两条信号连接线扩展，然后再连接天线。</w:t>
      </w:r>
    </w:p>
    <w:p w14:paraId="1C70C210" w14:textId="77777777" w:rsidR="009A2E4F" w:rsidRDefault="009A2E4F" w:rsidP="00197EF3">
      <w:pPr>
        <w:rPr>
          <w:noProof/>
        </w:rPr>
      </w:pPr>
    </w:p>
    <w:p w14:paraId="7CA9E35C" w14:textId="18768E76" w:rsidR="009A2E4F" w:rsidRPr="009A2E4F" w:rsidRDefault="009A2E4F" w:rsidP="00FC5E81">
      <w:pPr>
        <w:pStyle w:val="af1"/>
      </w:pPr>
      <w:r>
        <w:rPr>
          <w:noProof/>
        </w:rPr>
        <w:drawing>
          <wp:inline distT="0" distB="0" distL="0" distR="0" wp14:anchorId="1744048F" wp14:editId="41963CD3">
            <wp:extent cx="1800000" cy="4055929"/>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微信图片_20180228212148.jpg"/>
                    <pic:cNvPicPr/>
                  </pic:nvPicPr>
                  <pic:blipFill rotWithShape="1">
                    <a:blip r:embed="rId38" cstate="print">
                      <a:extLst>
                        <a:ext uri="{28A0092B-C50C-407E-A947-70E740481C1C}">
                          <a14:useLocalDpi xmlns:a14="http://schemas.microsoft.com/office/drawing/2010/main" val="0"/>
                        </a:ext>
                      </a:extLst>
                    </a:blip>
                    <a:srcRect r="25508" b="5589"/>
                    <a:stretch/>
                  </pic:blipFill>
                  <pic:spPr bwMode="auto">
                    <a:xfrm>
                      <a:off x="0" y="0"/>
                      <a:ext cx="1800000" cy="4055929"/>
                    </a:xfrm>
                    <a:prstGeom prst="rect">
                      <a:avLst/>
                    </a:prstGeom>
                    <a:ln>
                      <a:noFill/>
                    </a:ln>
                    <a:extLst>
                      <a:ext uri="{53640926-AAD7-44D8-BBD7-CCE9431645EC}">
                        <a14:shadowObscured xmlns:a14="http://schemas.microsoft.com/office/drawing/2010/main"/>
                      </a:ext>
                    </a:extLst>
                  </pic:spPr>
                </pic:pic>
              </a:graphicData>
            </a:graphic>
          </wp:inline>
        </w:drawing>
      </w:r>
    </w:p>
    <w:p w14:paraId="4E8436B6" w14:textId="5EF1FDA9" w:rsidR="004D64CE" w:rsidRPr="002E526F" w:rsidRDefault="004D64CE" w:rsidP="00FC5E81">
      <w:pPr>
        <w:pStyle w:val="af0"/>
      </w:pPr>
      <w:r w:rsidRPr="002E526F">
        <w:rPr>
          <w:rFonts w:hint="eastAsia"/>
        </w:rPr>
        <w:t>图</w:t>
      </w:r>
      <w:r w:rsidR="002E526F" w:rsidRPr="002E526F">
        <w:rPr>
          <w:rFonts w:hint="eastAsia"/>
        </w:rPr>
        <w:t>5-</w:t>
      </w:r>
      <w:r w:rsidR="002E526F" w:rsidRPr="002E526F">
        <w:t xml:space="preserve">1 </w:t>
      </w:r>
      <w:r w:rsidR="002E526F" w:rsidRPr="002E526F">
        <w:t>测试仪安装成品</w:t>
      </w:r>
    </w:p>
    <w:p w14:paraId="6A9250E1" w14:textId="0471A24D" w:rsidR="004D64CE" w:rsidRDefault="00842778" w:rsidP="00197EF3">
      <w:r>
        <w:rPr>
          <w:rFonts w:hint="eastAsia"/>
        </w:rPr>
        <w:t>下面对仪器的基本功能进行测试，包括通信距离、</w:t>
      </w:r>
      <w:r>
        <w:rPr>
          <w:rFonts w:hint="eastAsia"/>
        </w:rPr>
        <w:t>GPS</w:t>
      </w:r>
      <w:r>
        <w:rPr>
          <w:rFonts w:hint="eastAsia"/>
        </w:rPr>
        <w:t>精度</w:t>
      </w:r>
      <w:r w:rsidR="0097712C">
        <w:rPr>
          <w:rFonts w:hint="eastAsia"/>
        </w:rPr>
        <w:t>。</w:t>
      </w:r>
      <w:r w:rsidR="00733F7E">
        <w:rPr>
          <w:rFonts w:hint="eastAsia"/>
        </w:rPr>
        <w:t>网关架设地点为</w:t>
      </w:r>
      <w:r w:rsidR="009442B2">
        <w:rPr>
          <w:rFonts w:hint="eastAsia"/>
        </w:rPr>
        <w:t>一大厦楼顶，高度大约为</w:t>
      </w:r>
      <w:r w:rsidR="009442B2">
        <w:rPr>
          <w:rFonts w:hint="eastAsia"/>
        </w:rPr>
        <w:t>50</w:t>
      </w:r>
      <w:r w:rsidR="009442B2">
        <w:rPr>
          <w:rFonts w:hint="eastAsia"/>
        </w:rPr>
        <w:t>米。周围高楼较多，对信号的传播有一定的影响。</w:t>
      </w:r>
    </w:p>
    <w:p w14:paraId="2E48D9D9" w14:textId="77777777" w:rsidR="00FC5E81" w:rsidRDefault="00FC5E81" w:rsidP="00197EF3"/>
    <w:p w14:paraId="69CE7E44" w14:textId="5574BCAF" w:rsidR="0097712C" w:rsidRDefault="0097712C" w:rsidP="00FC5E81">
      <w:pPr>
        <w:pStyle w:val="af1"/>
      </w:pPr>
      <w:r>
        <w:rPr>
          <w:rFonts w:hint="eastAsia"/>
          <w:noProof/>
        </w:rPr>
        <w:lastRenderedPageBreak/>
        <w:drawing>
          <wp:inline distT="0" distB="0" distL="0" distR="0" wp14:anchorId="7A776002" wp14:editId="4242AB4C">
            <wp:extent cx="1632743" cy="1799999"/>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8-02-20 下午4.57.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2743" cy="1799999"/>
                    </a:xfrm>
                    <a:prstGeom prst="rect">
                      <a:avLst/>
                    </a:prstGeom>
                  </pic:spPr>
                </pic:pic>
              </a:graphicData>
            </a:graphic>
          </wp:inline>
        </w:drawing>
      </w:r>
    </w:p>
    <w:p w14:paraId="4133C66C" w14:textId="5B442F74" w:rsidR="004D64CE" w:rsidRPr="002E526F" w:rsidRDefault="0097712C" w:rsidP="00FC5E81">
      <w:pPr>
        <w:pStyle w:val="af0"/>
      </w:pPr>
      <w:r w:rsidRPr="002E526F">
        <w:rPr>
          <w:rFonts w:hint="eastAsia"/>
        </w:rPr>
        <w:t>图</w:t>
      </w:r>
      <w:r w:rsidR="002E526F">
        <w:rPr>
          <w:rFonts w:hint="eastAsia"/>
        </w:rPr>
        <w:t>5-</w:t>
      </w:r>
      <w:r w:rsidR="002E526F">
        <w:t xml:space="preserve">2 </w:t>
      </w:r>
      <w:r w:rsidR="002E526F">
        <w:t>测试</w:t>
      </w:r>
      <w:proofErr w:type="gramStart"/>
      <w:r w:rsidR="002E526F">
        <w:t>仪距离</w:t>
      </w:r>
      <w:proofErr w:type="gramEnd"/>
      <w:r w:rsidR="002E526F">
        <w:t>测试</w:t>
      </w:r>
    </w:p>
    <w:p w14:paraId="41BBEF29" w14:textId="12B26A77" w:rsidR="0097712C" w:rsidRDefault="0097712C" w:rsidP="00197EF3">
      <w:r>
        <w:rPr>
          <w:rFonts w:hint="eastAsia"/>
        </w:rPr>
        <w:t>由于在城市中楼宇高度较高，信号传播所受阻碍较多，故地面上的通信距离在</w:t>
      </w:r>
      <w:r>
        <w:rPr>
          <w:rFonts w:hint="eastAsia"/>
        </w:rPr>
        <w:t>1</w:t>
      </w:r>
      <w:r>
        <w:rPr>
          <w:rFonts w:hint="eastAsia"/>
        </w:rPr>
        <w:t>公里内即可满足要求，上图是距离网关位置为</w:t>
      </w:r>
      <w:r>
        <w:rPr>
          <w:rFonts w:hint="eastAsia"/>
        </w:rPr>
        <w:t>1000</w:t>
      </w:r>
      <w:r>
        <w:rPr>
          <w:rFonts w:hint="eastAsia"/>
        </w:rPr>
        <w:t>米的测试点，该测试点的</w:t>
      </w:r>
      <w:r>
        <w:rPr>
          <w:rFonts w:hint="eastAsia"/>
        </w:rPr>
        <w:t>SNR</w:t>
      </w:r>
      <w:r>
        <w:rPr>
          <w:rFonts w:hint="eastAsia"/>
        </w:rPr>
        <w:t>为</w:t>
      </w:r>
      <w:r>
        <w:rPr>
          <w:rFonts w:hint="eastAsia"/>
        </w:rPr>
        <w:t>2.3</w:t>
      </w:r>
      <w:r>
        <w:rPr>
          <w:rFonts w:hint="eastAsia"/>
        </w:rPr>
        <w:t>，</w:t>
      </w:r>
      <w:r>
        <w:rPr>
          <w:rFonts w:hint="eastAsia"/>
        </w:rPr>
        <w:t>RSSI</w:t>
      </w:r>
      <w:r>
        <w:rPr>
          <w:rFonts w:hint="eastAsia"/>
        </w:rPr>
        <w:t>为</w:t>
      </w:r>
      <w:r>
        <w:rPr>
          <w:rFonts w:hint="eastAsia"/>
        </w:rPr>
        <w:t>-107</w:t>
      </w:r>
      <w:r>
        <w:rPr>
          <w:rFonts w:hint="eastAsia"/>
        </w:rPr>
        <w:t>，</w:t>
      </w:r>
      <w:r w:rsidR="00131CB2">
        <w:rPr>
          <w:rFonts w:hint="eastAsia"/>
        </w:rPr>
        <w:t>测试发送</w:t>
      </w:r>
      <w:r w:rsidR="00131CB2">
        <w:rPr>
          <w:rFonts w:hint="eastAsia"/>
        </w:rPr>
        <w:t>30</w:t>
      </w:r>
      <w:r w:rsidR="00131CB2">
        <w:rPr>
          <w:rFonts w:hint="eastAsia"/>
        </w:rPr>
        <w:t>次没有发生丢包。</w:t>
      </w:r>
    </w:p>
    <w:p w14:paraId="4B4C5F6A" w14:textId="351A2FA8" w:rsidR="00F019E8" w:rsidRDefault="00DB02C8" w:rsidP="00197EF3">
      <w:r>
        <w:rPr>
          <w:rFonts w:hint="eastAsia"/>
        </w:rPr>
        <w:t>定位精度测试采用在采样点取定位的经纬度数据，算出采样点与</w:t>
      </w:r>
      <w:proofErr w:type="gramStart"/>
      <w:r>
        <w:rPr>
          <w:rFonts w:hint="eastAsia"/>
        </w:rPr>
        <w:t>真实点</w:t>
      </w:r>
      <w:proofErr w:type="gramEnd"/>
      <w:r>
        <w:rPr>
          <w:rFonts w:hint="eastAsia"/>
        </w:rPr>
        <w:t>之间的距离差即为在这一点的误差。</w:t>
      </w:r>
      <w:proofErr w:type="gramStart"/>
      <w:r>
        <w:rPr>
          <w:rFonts w:hint="eastAsia"/>
        </w:rPr>
        <w:t>本设备</w:t>
      </w:r>
      <w:proofErr w:type="gramEnd"/>
      <w:r>
        <w:rPr>
          <w:rFonts w:hint="eastAsia"/>
        </w:rPr>
        <w:t>使用的模块有</w:t>
      </w:r>
      <w:r>
        <w:rPr>
          <w:rFonts w:hint="eastAsia"/>
        </w:rPr>
        <w:t>GPS</w:t>
      </w:r>
      <w:r>
        <w:rPr>
          <w:rFonts w:hint="eastAsia"/>
        </w:rPr>
        <w:t>定位和北斗卫星两种定位模式。</w:t>
      </w:r>
      <w:r w:rsidR="00897AFC">
        <w:rPr>
          <w:rFonts w:hint="eastAsia"/>
        </w:rPr>
        <w:t>在设计时，两种定位系统并不兼容，下面对两种系统的定位精度进行测试，结果如下表：</w:t>
      </w:r>
    </w:p>
    <w:p w14:paraId="48A30869" w14:textId="77777777" w:rsidR="00F019E8" w:rsidRDefault="00F019E8" w:rsidP="00197EF3"/>
    <w:p w14:paraId="61DD59FE" w14:textId="040DA319" w:rsidR="002E526F" w:rsidRPr="002E526F" w:rsidRDefault="002E526F" w:rsidP="00FC5E81">
      <w:pPr>
        <w:pStyle w:val="af0"/>
      </w:pPr>
      <w:r w:rsidRPr="002E526F">
        <w:t>表</w:t>
      </w:r>
      <w:r w:rsidRPr="002E526F">
        <w:rPr>
          <w:rFonts w:hint="eastAsia"/>
        </w:rPr>
        <w:t>5-</w:t>
      </w:r>
      <w:r w:rsidRPr="002E526F">
        <w:t>2</w:t>
      </w:r>
      <w:r>
        <w:t xml:space="preserve"> GPS</w:t>
      </w:r>
      <w:r>
        <w:t>和北斗精度测试</w:t>
      </w:r>
    </w:p>
    <w:tbl>
      <w:tblPr>
        <w:tblStyle w:val="a5"/>
        <w:tblW w:w="0" w:type="auto"/>
        <w:tblLook w:val="04A0" w:firstRow="1" w:lastRow="0" w:firstColumn="1" w:lastColumn="0" w:noHBand="0" w:noVBand="1"/>
      </w:tblPr>
      <w:tblGrid>
        <w:gridCol w:w="2765"/>
        <w:gridCol w:w="2765"/>
        <w:gridCol w:w="2766"/>
      </w:tblGrid>
      <w:tr w:rsidR="00897AFC" w:rsidRPr="002E526F" w14:paraId="16F69A65" w14:textId="77777777" w:rsidTr="00897AFC">
        <w:tc>
          <w:tcPr>
            <w:tcW w:w="2765" w:type="dxa"/>
            <w:tcBorders>
              <w:left w:val="nil"/>
              <w:bottom w:val="single" w:sz="4" w:space="0" w:color="auto"/>
              <w:right w:val="nil"/>
            </w:tcBorders>
          </w:tcPr>
          <w:p w14:paraId="3EF580BE" w14:textId="6B3ED16C" w:rsidR="00897AFC" w:rsidRPr="002E526F" w:rsidRDefault="00897AFC" w:rsidP="00FC5E81">
            <w:pPr>
              <w:pStyle w:val="af1"/>
            </w:pPr>
            <w:r w:rsidRPr="002E526F">
              <w:rPr>
                <w:rFonts w:hint="eastAsia"/>
              </w:rPr>
              <w:t>精度</w:t>
            </w:r>
            <w:r w:rsidRPr="002E526F">
              <w:t>/m</w:t>
            </w:r>
          </w:p>
        </w:tc>
        <w:tc>
          <w:tcPr>
            <w:tcW w:w="2765" w:type="dxa"/>
            <w:tcBorders>
              <w:left w:val="nil"/>
              <w:bottom w:val="single" w:sz="4" w:space="0" w:color="auto"/>
              <w:right w:val="nil"/>
            </w:tcBorders>
          </w:tcPr>
          <w:p w14:paraId="6B58D914" w14:textId="734FF304" w:rsidR="00897AFC" w:rsidRPr="002E526F" w:rsidRDefault="00897AFC" w:rsidP="00FC5E81">
            <w:pPr>
              <w:pStyle w:val="af1"/>
            </w:pPr>
            <w:r w:rsidRPr="002E526F">
              <w:rPr>
                <w:rFonts w:hint="eastAsia"/>
              </w:rPr>
              <w:t>模式</w:t>
            </w:r>
          </w:p>
        </w:tc>
        <w:tc>
          <w:tcPr>
            <w:tcW w:w="2766" w:type="dxa"/>
            <w:tcBorders>
              <w:left w:val="nil"/>
              <w:bottom w:val="single" w:sz="4" w:space="0" w:color="auto"/>
              <w:right w:val="nil"/>
            </w:tcBorders>
          </w:tcPr>
          <w:p w14:paraId="4A8CCF39" w14:textId="20B085C3" w:rsidR="00897AFC" w:rsidRPr="002E526F" w:rsidRDefault="00897AFC" w:rsidP="00FC5E81">
            <w:pPr>
              <w:pStyle w:val="af1"/>
            </w:pPr>
            <w:r w:rsidRPr="002E526F">
              <w:rPr>
                <w:rFonts w:hint="eastAsia"/>
              </w:rPr>
              <w:t>在区间内的概率</w:t>
            </w:r>
          </w:p>
        </w:tc>
      </w:tr>
      <w:tr w:rsidR="00897AFC" w:rsidRPr="002E526F" w14:paraId="69FF5404" w14:textId="77777777" w:rsidTr="00897AFC">
        <w:tc>
          <w:tcPr>
            <w:tcW w:w="2765" w:type="dxa"/>
            <w:tcBorders>
              <w:left w:val="nil"/>
              <w:bottom w:val="nil"/>
              <w:right w:val="nil"/>
            </w:tcBorders>
          </w:tcPr>
          <w:p w14:paraId="0D8DE29F" w14:textId="77777777" w:rsidR="00897AFC" w:rsidRPr="002E526F" w:rsidRDefault="00897AFC" w:rsidP="00FC5E81">
            <w:pPr>
              <w:pStyle w:val="af1"/>
            </w:pPr>
          </w:p>
        </w:tc>
        <w:tc>
          <w:tcPr>
            <w:tcW w:w="2765" w:type="dxa"/>
            <w:tcBorders>
              <w:left w:val="nil"/>
              <w:bottom w:val="nil"/>
              <w:right w:val="nil"/>
            </w:tcBorders>
          </w:tcPr>
          <w:p w14:paraId="173B9DA5" w14:textId="4A376A21" w:rsidR="00897AFC" w:rsidRPr="002E526F" w:rsidRDefault="00897AFC" w:rsidP="00FC5E81">
            <w:pPr>
              <w:pStyle w:val="af1"/>
            </w:pPr>
            <w:r w:rsidRPr="002E526F">
              <w:rPr>
                <w:rFonts w:hint="eastAsia"/>
              </w:rPr>
              <w:t>北斗</w:t>
            </w:r>
          </w:p>
        </w:tc>
        <w:tc>
          <w:tcPr>
            <w:tcW w:w="2766" w:type="dxa"/>
            <w:tcBorders>
              <w:left w:val="nil"/>
              <w:bottom w:val="nil"/>
              <w:right w:val="nil"/>
            </w:tcBorders>
          </w:tcPr>
          <w:p w14:paraId="651B790A" w14:textId="4AEF46DC" w:rsidR="00897AFC" w:rsidRPr="002E526F" w:rsidRDefault="00897AFC" w:rsidP="00FC5E81">
            <w:pPr>
              <w:pStyle w:val="af1"/>
            </w:pPr>
            <w:r w:rsidRPr="002E526F">
              <w:rPr>
                <w:rFonts w:hint="eastAsia"/>
              </w:rPr>
              <w:t>34.3%</w:t>
            </w:r>
          </w:p>
        </w:tc>
      </w:tr>
      <w:tr w:rsidR="00897AFC" w:rsidRPr="002E526F" w14:paraId="307466CB" w14:textId="77777777" w:rsidTr="00897AFC">
        <w:tc>
          <w:tcPr>
            <w:tcW w:w="2765" w:type="dxa"/>
            <w:tcBorders>
              <w:top w:val="nil"/>
              <w:left w:val="nil"/>
              <w:bottom w:val="nil"/>
              <w:right w:val="nil"/>
            </w:tcBorders>
          </w:tcPr>
          <w:p w14:paraId="03470010" w14:textId="2F0844A9" w:rsidR="00897AFC" w:rsidRPr="002E526F" w:rsidRDefault="00897AFC" w:rsidP="00FC5E81">
            <w:pPr>
              <w:pStyle w:val="af1"/>
            </w:pPr>
            <w:r w:rsidRPr="002E526F">
              <w:t>&lt;5</w:t>
            </w:r>
          </w:p>
        </w:tc>
        <w:tc>
          <w:tcPr>
            <w:tcW w:w="2765" w:type="dxa"/>
            <w:tcBorders>
              <w:top w:val="nil"/>
              <w:left w:val="nil"/>
              <w:bottom w:val="nil"/>
              <w:right w:val="nil"/>
            </w:tcBorders>
          </w:tcPr>
          <w:p w14:paraId="55DA1AC9" w14:textId="63F507C1" w:rsidR="00897AFC" w:rsidRPr="002E526F" w:rsidRDefault="00897AFC" w:rsidP="00FC5E81">
            <w:pPr>
              <w:pStyle w:val="af1"/>
            </w:pPr>
            <w:r w:rsidRPr="002E526F">
              <w:t>GPS</w:t>
            </w:r>
          </w:p>
        </w:tc>
        <w:tc>
          <w:tcPr>
            <w:tcW w:w="2766" w:type="dxa"/>
            <w:tcBorders>
              <w:top w:val="nil"/>
              <w:left w:val="nil"/>
              <w:bottom w:val="nil"/>
              <w:right w:val="nil"/>
            </w:tcBorders>
          </w:tcPr>
          <w:p w14:paraId="2B427AF9" w14:textId="587E3BB7" w:rsidR="00897AFC" w:rsidRPr="002E526F" w:rsidRDefault="00897AFC" w:rsidP="00FC5E81">
            <w:pPr>
              <w:pStyle w:val="af1"/>
            </w:pPr>
            <w:r w:rsidRPr="002E526F">
              <w:rPr>
                <w:rFonts w:hint="eastAsia"/>
              </w:rPr>
              <w:t>78.3%</w:t>
            </w:r>
          </w:p>
        </w:tc>
      </w:tr>
      <w:tr w:rsidR="00897AFC" w:rsidRPr="002E526F" w14:paraId="6EA4A9A8" w14:textId="77777777" w:rsidTr="00897AFC">
        <w:tc>
          <w:tcPr>
            <w:tcW w:w="2765" w:type="dxa"/>
            <w:tcBorders>
              <w:top w:val="nil"/>
              <w:left w:val="nil"/>
              <w:bottom w:val="nil"/>
              <w:right w:val="nil"/>
            </w:tcBorders>
          </w:tcPr>
          <w:p w14:paraId="7C984665" w14:textId="77777777" w:rsidR="00897AFC" w:rsidRPr="002E526F" w:rsidRDefault="00897AFC" w:rsidP="00FC5E81">
            <w:pPr>
              <w:pStyle w:val="af1"/>
            </w:pPr>
          </w:p>
        </w:tc>
        <w:tc>
          <w:tcPr>
            <w:tcW w:w="2765" w:type="dxa"/>
            <w:tcBorders>
              <w:top w:val="nil"/>
              <w:left w:val="nil"/>
              <w:bottom w:val="nil"/>
              <w:right w:val="nil"/>
            </w:tcBorders>
          </w:tcPr>
          <w:p w14:paraId="78D189EC" w14:textId="670343D7" w:rsidR="00897AFC" w:rsidRPr="002E526F" w:rsidRDefault="00897AFC" w:rsidP="00FC5E81">
            <w:pPr>
              <w:pStyle w:val="af1"/>
            </w:pPr>
            <w:r w:rsidRPr="002E526F">
              <w:rPr>
                <w:rFonts w:hint="eastAsia"/>
              </w:rPr>
              <w:t>北斗</w:t>
            </w:r>
          </w:p>
        </w:tc>
        <w:tc>
          <w:tcPr>
            <w:tcW w:w="2766" w:type="dxa"/>
            <w:tcBorders>
              <w:top w:val="nil"/>
              <w:left w:val="nil"/>
              <w:bottom w:val="nil"/>
              <w:right w:val="nil"/>
            </w:tcBorders>
          </w:tcPr>
          <w:p w14:paraId="19A51F0B" w14:textId="75307A26" w:rsidR="00897AFC" w:rsidRPr="002E526F" w:rsidRDefault="00897AFC" w:rsidP="00FC5E81">
            <w:pPr>
              <w:pStyle w:val="af1"/>
            </w:pPr>
            <w:r w:rsidRPr="002E526F">
              <w:rPr>
                <w:rFonts w:hint="eastAsia"/>
              </w:rPr>
              <w:t>80%</w:t>
            </w:r>
          </w:p>
        </w:tc>
      </w:tr>
      <w:tr w:rsidR="00897AFC" w:rsidRPr="002E526F" w14:paraId="3E6DA135" w14:textId="77777777" w:rsidTr="00897AFC">
        <w:tc>
          <w:tcPr>
            <w:tcW w:w="2765" w:type="dxa"/>
            <w:tcBorders>
              <w:top w:val="nil"/>
              <w:left w:val="nil"/>
              <w:bottom w:val="nil"/>
              <w:right w:val="nil"/>
            </w:tcBorders>
          </w:tcPr>
          <w:p w14:paraId="3E0D88DE" w14:textId="24AA3DE3" w:rsidR="00897AFC" w:rsidRPr="002E526F" w:rsidRDefault="00897AFC" w:rsidP="00FC5E81">
            <w:pPr>
              <w:pStyle w:val="af1"/>
            </w:pPr>
            <w:r w:rsidRPr="002E526F">
              <w:t>&lt;</w:t>
            </w:r>
            <w:r w:rsidRPr="002E526F">
              <w:rPr>
                <w:rFonts w:hint="eastAsia"/>
              </w:rPr>
              <w:t>10</w:t>
            </w:r>
          </w:p>
        </w:tc>
        <w:tc>
          <w:tcPr>
            <w:tcW w:w="2765" w:type="dxa"/>
            <w:tcBorders>
              <w:top w:val="nil"/>
              <w:left w:val="nil"/>
              <w:bottom w:val="nil"/>
              <w:right w:val="nil"/>
            </w:tcBorders>
          </w:tcPr>
          <w:p w14:paraId="284889C9" w14:textId="3214E789" w:rsidR="00897AFC" w:rsidRPr="002E526F" w:rsidRDefault="00897AFC" w:rsidP="00FC5E81">
            <w:pPr>
              <w:pStyle w:val="af1"/>
            </w:pPr>
            <w:r w:rsidRPr="002E526F">
              <w:rPr>
                <w:rFonts w:hint="eastAsia"/>
              </w:rPr>
              <w:t>GPS</w:t>
            </w:r>
          </w:p>
        </w:tc>
        <w:tc>
          <w:tcPr>
            <w:tcW w:w="2766" w:type="dxa"/>
            <w:tcBorders>
              <w:top w:val="nil"/>
              <w:left w:val="nil"/>
              <w:bottom w:val="nil"/>
              <w:right w:val="nil"/>
            </w:tcBorders>
          </w:tcPr>
          <w:p w14:paraId="01DAB565" w14:textId="034E7D7B" w:rsidR="00897AFC" w:rsidRPr="002E526F" w:rsidRDefault="00897AFC" w:rsidP="00FC5E81">
            <w:pPr>
              <w:pStyle w:val="af1"/>
            </w:pPr>
            <w:r w:rsidRPr="002E526F">
              <w:rPr>
                <w:rFonts w:hint="eastAsia"/>
              </w:rPr>
              <w:t>95%</w:t>
            </w:r>
          </w:p>
        </w:tc>
      </w:tr>
      <w:tr w:rsidR="00897AFC" w:rsidRPr="002E526F" w14:paraId="6920BDAE" w14:textId="77777777" w:rsidTr="00897AFC">
        <w:tc>
          <w:tcPr>
            <w:tcW w:w="2765" w:type="dxa"/>
            <w:tcBorders>
              <w:top w:val="nil"/>
              <w:left w:val="nil"/>
              <w:bottom w:val="nil"/>
              <w:right w:val="nil"/>
            </w:tcBorders>
          </w:tcPr>
          <w:p w14:paraId="0ECE4CF8" w14:textId="77777777" w:rsidR="00897AFC" w:rsidRPr="002E526F" w:rsidRDefault="00897AFC" w:rsidP="00FC5E81">
            <w:pPr>
              <w:pStyle w:val="af1"/>
            </w:pPr>
          </w:p>
        </w:tc>
        <w:tc>
          <w:tcPr>
            <w:tcW w:w="2765" w:type="dxa"/>
            <w:tcBorders>
              <w:top w:val="nil"/>
              <w:left w:val="nil"/>
              <w:bottom w:val="nil"/>
              <w:right w:val="nil"/>
            </w:tcBorders>
          </w:tcPr>
          <w:p w14:paraId="1B6B80FD" w14:textId="426A55AC" w:rsidR="00897AFC" w:rsidRPr="002E526F" w:rsidRDefault="00897AFC" w:rsidP="00FC5E81">
            <w:pPr>
              <w:pStyle w:val="af1"/>
            </w:pPr>
            <w:r w:rsidRPr="002E526F">
              <w:rPr>
                <w:rFonts w:hint="eastAsia"/>
              </w:rPr>
              <w:t>北斗</w:t>
            </w:r>
          </w:p>
        </w:tc>
        <w:tc>
          <w:tcPr>
            <w:tcW w:w="2766" w:type="dxa"/>
            <w:tcBorders>
              <w:top w:val="nil"/>
              <w:left w:val="nil"/>
              <w:bottom w:val="nil"/>
              <w:right w:val="nil"/>
            </w:tcBorders>
          </w:tcPr>
          <w:p w14:paraId="06403AE9" w14:textId="046283B5" w:rsidR="00897AFC" w:rsidRPr="002E526F" w:rsidRDefault="002C0101" w:rsidP="00FC5E81">
            <w:pPr>
              <w:pStyle w:val="af1"/>
            </w:pPr>
            <w:r w:rsidRPr="002E526F">
              <w:rPr>
                <w:rFonts w:hint="eastAsia"/>
              </w:rPr>
              <w:t>100</w:t>
            </w:r>
            <w:r w:rsidR="00897AFC" w:rsidRPr="002E526F">
              <w:rPr>
                <w:rFonts w:hint="eastAsia"/>
              </w:rPr>
              <w:t>%</w:t>
            </w:r>
          </w:p>
        </w:tc>
      </w:tr>
      <w:tr w:rsidR="00897AFC" w:rsidRPr="002E526F" w14:paraId="45F8D6DF" w14:textId="77777777" w:rsidTr="00897AFC">
        <w:tc>
          <w:tcPr>
            <w:tcW w:w="2765" w:type="dxa"/>
            <w:tcBorders>
              <w:top w:val="nil"/>
              <w:left w:val="nil"/>
              <w:right w:val="nil"/>
            </w:tcBorders>
          </w:tcPr>
          <w:p w14:paraId="2819AF87" w14:textId="5FCAF2ED" w:rsidR="00897AFC" w:rsidRPr="002E526F" w:rsidRDefault="00897AFC" w:rsidP="00FC5E81">
            <w:pPr>
              <w:pStyle w:val="af1"/>
            </w:pPr>
            <w:r w:rsidRPr="002E526F">
              <w:t>&lt;20</w:t>
            </w:r>
          </w:p>
        </w:tc>
        <w:tc>
          <w:tcPr>
            <w:tcW w:w="2765" w:type="dxa"/>
            <w:tcBorders>
              <w:top w:val="nil"/>
              <w:left w:val="nil"/>
              <w:right w:val="nil"/>
            </w:tcBorders>
          </w:tcPr>
          <w:p w14:paraId="7C6F966C" w14:textId="07D646E4" w:rsidR="00897AFC" w:rsidRPr="002E526F" w:rsidRDefault="00897AFC" w:rsidP="00FC5E81">
            <w:pPr>
              <w:pStyle w:val="af1"/>
            </w:pPr>
            <w:r w:rsidRPr="002E526F">
              <w:t>GPS</w:t>
            </w:r>
          </w:p>
        </w:tc>
        <w:tc>
          <w:tcPr>
            <w:tcW w:w="2766" w:type="dxa"/>
            <w:tcBorders>
              <w:top w:val="nil"/>
              <w:left w:val="nil"/>
              <w:right w:val="nil"/>
            </w:tcBorders>
          </w:tcPr>
          <w:p w14:paraId="5FEA98E8" w14:textId="04656DD9" w:rsidR="00897AFC" w:rsidRPr="002E526F" w:rsidRDefault="00897AFC" w:rsidP="00FC5E81">
            <w:pPr>
              <w:pStyle w:val="af1"/>
            </w:pPr>
            <w:r w:rsidRPr="002E526F">
              <w:rPr>
                <w:rFonts w:hint="eastAsia"/>
              </w:rPr>
              <w:t>100%</w:t>
            </w:r>
          </w:p>
        </w:tc>
      </w:tr>
    </w:tbl>
    <w:p w14:paraId="6A2B2C8B" w14:textId="48C2AF8F" w:rsidR="00897AFC" w:rsidRDefault="00897AFC" w:rsidP="00197EF3">
      <w:r>
        <w:rPr>
          <w:rFonts w:hint="eastAsia"/>
        </w:rPr>
        <w:t>这次测试环境，定位天线均没有遮挡，从定位精度上来看，在</w:t>
      </w:r>
      <w:r>
        <w:rPr>
          <w:rFonts w:hint="eastAsia"/>
        </w:rPr>
        <w:t>5m</w:t>
      </w:r>
      <w:r>
        <w:rPr>
          <w:rFonts w:hint="eastAsia"/>
        </w:rPr>
        <w:t>内北斗卫星和</w:t>
      </w:r>
      <w:r>
        <w:rPr>
          <w:rFonts w:hint="eastAsia"/>
        </w:rPr>
        <w:t>GPS</w:t>
      </w:r>
      <w:r>
        <w:rPr>
          <w:rFonts w:hint="eastAsia"/>
        </w:rPr>
        <w:t>的可用行均不大，在</w:t>
      </w:r>
      <w:r>
        <w:rPr>
          <w:rFonts w:hint="eastAsia"/>
        </w:rPr>
        <w:t>10m</w:t>
      </w:r>
      <w:r>
        <w:rPr>
          <w:rFonts w:hint="eastAsia"/>
        </w:rPr>
        <w:t>内</w:t>
      </w:r>
      <w:r w:rsidR="002C0101">
        <w:rPr>
          <w:rFonts w:hint="eastAsia"/>
        </w:rPr>
        <w:t>GPS</w:t>
      </w:r>
      <w:r w:rsidR="002C0101">
        <w:rPr>
          <w:rFonts w:hint="eastAsia"/>
        </w:rPr>
        <w:t>的定位精度达到要求，而北斗卫星表现较差，在</w:t>
      </w:r>
      <w:r w:rsidR="002C0101">
        <w:rPr>
          <w:rFonts w:hint="eastAsia"/>
        </w:rPr>
        <w:t>20m</w:t>
      </w:r>
      <w:r w:rsidR="002C0101">
        <w:rPr>
          <w:rFonts w:hint="eastAsia"/>
        </w:rPr>
        <w:t>内，两种系统均达到定位要求。</w:t>
      </w:r>
    </w:p>
    <w:p w14:paraId="5FD35076" w14:textId="4B8C7570" w:rsidR="002C0101" w:rsidRDefault="002C0101" w:rsidP="00197EF3">
      <w:r>
        <w:rPr>
          <w:rFonts w:hint="eastAsia"/>
        </w:rPr>
        <w:t>由此次测试来看，定位系统选用</w:t>
      </w:r>
      <w:r>
        <w:rPr>
          <w:rFonts w:hint="eastAsia"/>
        </w:rPr>
        <w:t>GPS</w:t>
      </w:r>
      <w:r>
        <w:rPr>
          <w:rFonts w:hint="eastAsia"/>
        </w:rPr>
        <w:t>定位系统较为合适。</w:t>
      </w:r>
    </w:p>
    <w:p w14:paraId="635B95BE" w14:textId="411301A3" w:rsidR="002C0101" w:rsidRDefault="002C0101" w:rsidP="00197EF3">
      <w:pPr>
        <w:pStyle w:val="4"/>
      </w:pPr>
      <w:r>
        <w:rPr>
          <w:rFonts w:hint="eastAsia"/>
        </w:rPr>
        <w:t xml:space="preserve">5.2 </w:t>
      </w:r>
      <w:r>
        <w:rPr>
          <w:rFonts w:hint="eastAsia"/>
        </w:rPr>
        <w:t>采样方案的确定</w:t>
      </w:r>
    </w:p>
    <w:p w14:paraId="23EF7DAA" w14:textId="77777777" w:rsidR="002C0101" w:rsidRDefault="002C0101" w:rsidP="00197EF3">
      <w:r>
        <w:rPr>
          <w:rFonts w:hint="eastAsia"/>
        </w:rPr>
        <w:t>1)</w:t>
      </w:r>
      <w:r>
        <w:rPr>
          <w:rFonts w:hint="eastAsia"/>
        </w:rPr>
        <w:t>基于统计学原理的随机取样方法</w:t>
      </w:r>
    </w:p>
    <w:p w14:paraId="5E49DDA3" w14:textId="4BCFDFC4" w:rsidR="002C0101" w:rsidRDefault="00FC5459" w:rsidP="00197EF3">
      <w:r>
        <w:rPr>
          <w:rFonts w:hint="eastAsia"/>
        </w:rPr>
        <w:t>随机抽样法是统计学抽样的一种，他可以很好的去评价某一区域的地理信息</w:t>
      </w:r>
      <w:r w:rsidR="002C0101">
        <w:rPr>
          <w:rFonts w:hint="eastAsia"/>
        </w:rPr>
        <w:t>。</w:t>
      </w:r>
      <w:r>
        <w:rPr>
          <w:rFonts w:hint="eastAsia"/>
        </w:rPr>
        <w:t>随机抽样法的好处在于，它在统计学的概念下是完全没有偏见的，从事人口估计的专家认为</w:t>
      </w:r>
      <w:r>
        <w:rPr>
          <w:rFonts w:hint="eastAsia"/>
        </w:rPr>
        <w:lastRenderedPageBreak/>
        <w:t>这种方法是最好的方案，因为没有偏差也就是方差为最小值，所以该方案得到的估计值有着较好的样本均值和样本方差，但是该方案的缺点也很明显，就是在取样数不大的情况下，很有可能大部分的取样点集中在一个较小的区域，而其他区域的取样点只有寥寥几个，很容易以偏概全，这样不能反映出全局的数据，所以在地理学分析中一般不采取随机取样方案。</w:t>
      </w:r>
    </w:p>
    <w:p w14:paraId="4272FE54" w14:textId="4F3DA079" w:rsidR="002C0101" w:rsidRDefault="002C0101" w:rsidP="00197EF3">
      <w:r>
        <w:rPr>
          <w:rFonts w:hint="eastAsia"/>
        </w:rPr>
        <w:t>2)</w:t>
      </w:r>
      <w:r w:rsidR="00DD7203" w:rsidRPr="00DD7203">
        <w:rPr>
          <w:rFonts w:hint="eastAsia"/>
        </w:rPr>
        <w:t xml:space="preserve"> </w:t>
      </w:r>
      <w:r w:rsidR="00DD7203">
        <w:rPr>
          <w:rFonts w:hint="eastAsia"/>
        </w:rPr>
        <w:t>栅格规律取样技术—</w:t>
      </w:r>
      <w:r w:rsidR="002E526F">
        <w:rPr>
          <w:rFonts w:hint="eastAsia"/>
        </w:rPr>
        <w:t>信号</w:t>
      </w:r>
      <w:r w:rsidR="00BD3314">
        <w:rPr>
          <w:rFonts w:hint="eastAsia"/>
        </w:rPr>
        <w:t>规律</w:t>
      </w:r>
      <w:r w:rsidR="00DD7203">
        <w:rPr>
          <w:rFonts w:hint="eastAsia"/>
        </w:rPr>
        <w:t>扩散空间变异分析的根本</w:t>
      </w:r>
    </w:p>
    <w:p w14:paraId="0D126FBC" w14:textId="008A50D7" w:rsidR="002C0101" w:rsidRDefault="00776B9D" w:rsidP="00197EF3">
      <w:r>
        <w:rPr>
          <w:rFonts w:hint="eastAsia"/>
        </w:rPr>
        <w:t>在现代科技的基础上，地理信息已经被越来越广泛的使用，许多的工作人员都在研究基于地理信息系统（</w:t>
      </w:r>
      <w:r>
        <w:rPr>
          <w:rFonts w:hint="eastAsia"/>
        </w:rPr>
        <w:t>GIS</w:t>
      </w:r>
      <w:r>
        <w:rPr>
          <w:rFonts w:hint="eastAsia"/>
        </w:rPr>
        <w:t>）的信号规律扩散空间变异分析，大部分都是用的是栅格规律取样技术，比如在很多发达国家机场周围的无线电频段分析，它们信息采样技术使用的就是栅格规律取样技术，完成对无线电的监管，来保障机场安全的运作</w:t>
      </w:r>
    </w:p>
    <w:p w14:paraId="1B49E136" w14:textId="0A32957F" w:rsidR="002C0101" w:rsidRDefault="00776B9D" w:rsidP="00197EF3">
      <w:r>
        <w:rPr>
          <w:rFonts w:hint="eastAsia"/>
        </w:rPr>
        <w:t>栅格规律取样</w:t>
      </w:r>
      <w:r w:rsidR="00F908D5">
        <w:rPr>
          <w:rFonts w:hint="eastAsia"/>
        </w:rPr>
        <w:t>法</w:t>
      </w:r>
      <w:r>
        <w:rPr>
          <w:rFonts w:hint="eastAsia"/>
        </w:rPr>
        <w:t>一般是将整个区域分为大小相似</w:t>
      </w:r>
      <w:r w:rsidR="00F908D5">
        <w:rPr>
          <w:rFonts w:hint="eastAsia"/>
        </w:rPr>
        <w:t>的小区域</w:t>
      </w:r>
      <w:r>
        <w:rPr>
          <w:rFonts w:hint="eastAsia"/>
        </w:rPr>
        <w:t>收集</w:t>
      </w:r>
      <w:r w:rsidR="00F908D5">
        <w:rPr>
          <w:rFonts w:hint="eastAsia"/>
        </w:rPr>
        <w:t>数据。</w:t>
      </w:r>
      <w:r w:rsidR="00485595">
        <w:rPr>
          <w:rFonts w:hint="eastAsia"/>
        </w:rPr>
        <w:t>区域面积的不同</w:t>
      </w:r>
      <w:r w:rsidR="00F908D5">
        <w:rPr>
          <w:rFonts w:hint="eastAsia"/>
        </w:rPr>
        <w:t>,</w:t>
      </w:r>
      <w:r w:rsidR="00485595">
        <w:rPr>
          <w:rFonts w:hint="eastAsia"/>
        </w:rPr>
        <w:t>有赖</w:t>
      </w:r>
      <w:r w:rsidR="00F908D5">
        <w:rPr>
          <w:rFonts w:hint="eastAsia"/>
        </w:rPr>
        <w:t>于</w:t>
      </w:r>
      <w:r w:rsidR="00485595">
        <w:rPr>
          <w:rFonts w:hint="eastAsia"/>
        </w:rPr>
        <w:t>区域</w:t>
      </w:r>
      <w:r w:rsidR="00F908D5">
        <w:rPr>
          <w:rFonts w:hint="eastAsia"/>
        </w:rPr>
        <w:t>的</w:t>
      </w:r>
      <w:r w:rsidR="00485595">
        <w:rPr>
          <w:rFonts w:hint="eastAsia"/>
        </w:rPr>
        <w:t>差异性和其它方面</w:t>
      </w:r>
      <w:r w:rsidR="00F908D5">
        <w:rPr>
          <w:rFonts w:hint="eastAsia"/>
        </w:rPr>
        <w:t>,</w:t>
      </w:r>
      <w:r w:rsidR="00F908D5">
        <w:rPr>
          <w:rFonts w:hint="eastAsia"/>
        </w:rPr>
        <w:t>但</w:t>
      </w:r>
      <w:r w:rsidR="00485595">
        <w:rPr>
          <w:rFonts w:hint="eastAsia"/>
        </w:rPr>
        <w:t>大概分布</w:t>
      </w:r>
      <w:r w:rsidR="00F908D5">
        <w:rPr>
          <w:rFonts w:hint="eastAsia"/>
        </w:rPr>
        <w:t>在</w:t>
      </w:r>
      <w:r w:rsidR="00F908D5">
        <w:rPr>
          <w:rFonts w:hint="eastAsia"/>
        </w:rPr>
        <w:t>25</w:t>
      </w:r>
      <w:r w:rsidR="00F908D5">
        <w:rPr>
          <w:rFonts w:hint="eastAsia"/>
        </w:rPr>
        <w:t>～</w:t>
      </w:r>
      <w:r w:rsidR="00F908D5">
        <w:rPr>
          <w:rFonts w:hint="eastAsia"/>
        </w:rPr>
        <w:t>134m</w:t>
      </w:r>
      <w:r w:rsidR="00485595">
        <w:rPr>
          <w:rFonts w:hint="eastAsia"/>
        </w:rPr>
        <w:t>左右</w:t>
      </w:r>
      <w:r w:rsidR="00F908D5">
        <w:rPr>
          <w:rFonts w:hint="eastAsia"/>
        </w:rPr>
        <w:t>取样点的选择</w:t>
      </w:r>
      <w:r w:rsidR="00F908D5">
        <w:rPr>
          <w:rFonts w:hint="eastAsia"/>
        </w:rPr>
        <w:t>,</w:t>
      </w:r>
      <w:r w:rsidR="00485595">
        <w:rPr>
          <w:rFonts w:hint="eastAsia"/>
        </w:rPr>
        <w:t>一般是预先确定需要采集多少个点，然后将要采集的区域进行等分，来确定每一个采样点</w:t>
      </w:r>
      <w:r w:rsidR="00F908D5">
        <w:rPr>
          <w:rFonts w:hint="eastAsia"/>
        </w:rPr>
        <w:t>。</w:t>
      </w:r>
      <w:r w:rsidR="00485595">
        <w:rPr>
          <w:rFonts w:hint="eastAsia"/>
        </w:rPr>
        <w:t>而本次试验当中就是通过卫星定位系统确定要采集区域的经纬度，然后进行等分，得到每一个采样点的数据，精确采样</w:t>
      </w:r>
      <w:r w:rsidR="00F908D5">
        <w:rPr>
          <w:rFonts w:hint="eastAsia"/>
        </w:rPr>
        <w:t>。</w:t>
      </w:r>
      <w:r w:rsidR="00485595">
        <w:rPr>
          <w:rFonts w:hint="eastAsia"/>
        </w:rPr>
        <w:t>然后在每一个点的周围</w:t>
      </w:r>
      <w:r w:rsidR="00485595">
        <w:rPr>
          <w:rFonts w:hint="eastAsia"/>
        </w:rPr>
        <w:t>10m</w:t>
      </w:r>
      <w:r w:rsidR="00485595">
        <w:t>左右进行采样</w:t>
      </w:r>
      <w:r w:rsidR="00485595">
        <w:rPr>
          <w:rFonts w:hint="eastAsia"/>
        </w:rPr>
        <w:t>，</w:t>
      </w:r>
      <w:r w:rsidR="00485595">
        <w:t>得到</w:t>
      </w:r>
      <w:r w:rsidR="00485595">
        <w:rPr>
          <w:rFonts w:hint="eastAsia"/>
        </w:rPr>
        <w:t>10</w:t>
      </w:r>
      <w:r w:rsidR="00485595">
        <w:rPr>
          <w:rFonts w:hint="eastAsia"/>
        </w:rPr>
        <w:t>个点后，取其平均值为该点的最后数值，因为栅格抽样方案没有做到完全的随机，所以方差会比随机抽样法大，但是样本均值的大小会和随机抽样法靠近。</w:t>
      </w:r>
    </w:p>
    <w:p w14:paraId="18AACCFE" w14:textId="500C2ABF" w:rsidR="00F908D5" w:rsidRDefault="00F908D5" w:rsidP="00197EF3">
      <w:r>
        <w:t>3)</w:t>
      </w:r>
      <w:r>
        <w:rPr>
          <w:rFonts w:hint="eastAsia"/>
        </w:rPr>
        <w:t>嵌套采样法</w:t>
      </w:r>
    </w:p>
    <w:p w14:paraId="0D451FD0" w14:textId="3B6078B8" w:rsidR="00F908D5" w:rsidRDefault="00F908D5" w:rsidP="00197EF3">
      <w:r>
        <w:rPr>
          <w:rFonts w:hint="eastAsia"/>
        </w:rPr>
        <w:t>嵌套</w:t>
      </w:r>
      <w:r w:rsidR="00485595">
        <w:rPr>
          <w:rFonts w:hint="eastAsia"/>
        </w:rPr>
        <w:t>抽样法是将</w:t>
      </w:r>
      <w:r w:rsidR="00732457">
        <w:rPr>
          <w:rFonts w:hint="eastAsia"/>
        </w:rPr>
        <w:t>栅格规律取样样法和随机抽样法进行结合，现将区域内分成面积相似的小区域，然后在不断的细分，直到区域认为可以反映出当前区域的信息时就不在细分，最后从这些小区域中进行随机的选取，得到最后的采样点，这种方法的好处是，可以较为清楚的描述一些复杂区域的点，但是最后去采集的样本点分布很不均匀，导致信号分布的信息不能很好的描述出来，故这次试验中也不</w:t>
      </w:r>
      <w:r w:rsidR="0064796E">
        <w:rPr>
          <w:rFonts w:hint="eastAsia"/>
        </w:rPr>
        <w:t>采用嵌套</w:t>
      </w:r>
      <w:r w:rsidR="00732457">
        <w:rPr>
          <w:rFonts w:hint="eastAsia"/>
        </w:rPr>
        <w:t>采样。</w:t>
      </w:r>
    </w:p>
    <w:p w14:paraId="455D51C7" w14:textId="75A56FB6" w:rsidR="008C01D4" w:rsidRDefault="006E0812" w:rsidP="00197EF3">
      <w:r>
        <w:rPr>
          <w:rFonts w:hint="eastAsia"/>
        </w:rPr>
        <w:t>本次实验采用</w:t>
      </w:r>
      <w:r w:rsidR="00732457">
        <w:rPr>
          <w:rFonts w:hint="eastAsia"/>
        </w:rPr>
        <w:t>栅格规律取样法</w:t>
      </w:r>
      <w:r>
        <w:rPr>
          <w:rFonts w:hint="eastAsia"/>
        </w:rPr>
        <w:t>，</w:t>
      </w:r>
      <w:r w:rsidR="00732457">
        <w:rPr>
          <w:rFonts w:hint="eastAsia"/>
        </w:rPr>
        <w:t>计划一共采集</w:t>
      </w:r>
      <w:r w:rsidR="00732457">
        <w:rPr>
          <w:rFonts w:hint="eastAsia"/>
        </w:rPr>
        <w:t>21*</w:t>
      </w:r>
      <w:r w:rsidR="00732457">
        <w:t>21</w:t>
      </w:r>
      <w:r w:rsidR="00732457">
        <w:t>个点</w:t>
      </w:r>
      <w:r w:rsidR="00732457">
        <w:rPr>
          <w:rFonts w:hint="eastAsia"/>
        </w:rPr>
        <w:t>，</w:t>
      </w:r>
      <w:r w:rsidR="00732457">
        <w:t>按照</w:t>
      </w:r>
      <w:r w:rsidR="00732457">
        <w:t>GPS</w:t>
      </w:r>
      <w:r w:rsidR="00732457">
        <w:t>坐标计算间距大概在</w:t>
      </w:r>
      <w:r w:rsidR="00732457">
        <w:rPr>
          <w:rFonts w:hint="eastAsia"/>
        </w:rPr>
        <w:t>40m</w:t>
      </w:r>
      <w:r w:rsidR="00732457">
        <w:rPr>
          <w:rFonts w:hint="eastAsia"/>
        </w:rPr>
        <w:t>左右</w:t>
      </w:r>
      <w:r w:rsidR="008C01D4">
        <w:rPr>
          <w:rFonts w:hint="eastAsia"/>
        </w:rPr>
        <w:t>，</w:t>
      </w:r>
      <w:r w:rsidR="00732457">
        <w:rPr>
          <w:rFonts w:hint="eastAsia"/>
        </w:rPr>
        <w:t>将采样点的数据输入，</w:t>
      </w:r>
      <w:r w:rsidR="008C01D4">
        <w:rPr>
          <w:rFonts w:hint="eastAsia"/>
        </w:rPr>
        <w:t>并进行空间插值</w:t>
      </w:r>
      <w:r w:rsidR="008C01D4">
        <w:rPr>
          <w:rFonts w:hint="eastAsia"/>
        </w:rPr>
        <w:t>,</w:t>
      </w:r>
      <w:r w:rsidR="008C01D4">
        <w:rPr>
          <w:rFonts w:hint="eastAsia"/>
        </w:rPr>
        <w:t>提取对应原</w:t>
      </w:r>
      <w:r w:rsidR="008C01D4">
        <w:rPr>
          <w:rFonts w:hint="eastAsia"/>
        </w:rPr>
        <w:t>21*21</w:t>
      </w:r>
      <w:r w:rsidR="008C01D4">
        <w:rPr>
          <w:rFonts w:hint="eastAsia"/>
        </w:rPr>
        <w:t>个采样点位置按</w:t>
      </w:r>
      <w:r w:rsidR="008C01D4">
        <w:rPr>
          <w:rFonts w:hint="eastAsia"/>
        </w:rPr>
        <w:t>80m</w:t>
      </w:r>
      <w:r w:rsidR="008C01D4">
        <w:rPr>
          <w:rFonts w:hint="eastAsia"/>
        </w:rPr>
        <w:t>抽取采样点的插值数据</w:t>
      </w:r>
      <w:r w:rsidR="008C01D4">
        <w:rPr>
          <w:rFonts w:hint="eastAsia"/>
        </w:rPr>
        <w:t>,</w:t>
      </w:r>
      <w:r w:rsidR="008C01D4">
        <w:rPr>
          <w:rFonts w:hint="eastAsia"/>
        </w:rPr>
        <w:t>然后进行统计分析</w:t>
      </w:r>
      <w:r w:rsidR="008C01D4">
        <w:rPr>
          <w:rFonts w:hint="eastAsia"/>
        </w:rPr>
        <w:t>,</w:t>
      </w:r>
      <w:r w:rsidR="008C01D4">
        <w:rPr>
          <w:rFonts w:hint="eastAsia"/>
        </w:rPr>
        <w:t>比较确定较准确又经济的采样方案。</w:t>
      </w:r>
    </w:p>
    <w:p w14:paraId="3F197B46" w14:textId="15BBC72D" w:rsidR="00413DBD" w:rsidRDefault="00413DBD" w:rsidP="00197EF3">
      <w:r>
        <w:rPr>
          <w:rFonts w:hint="eastAsia"/>
        </w:rPr>
        <w:t>数据按</w:t>
      </w:r>
      <w:r>
        <w:rPr>
          <w:rFonts w:hint="eastAsia"/>
        </w:rPr>
        <w:t>40m*40m</w:t>
      </w:r>
      <w:r>
        <w:rPr>
          <w:rFonts w:hint="eastAsia"/>
        </w:rPr>
        <w:t>栅格采样，共有</w:t>
      </w:r>
      <w:r>
        <w:rPr>
          <w:rFonts w:hint="eastAsia"/>
        </w:rPr>
        <w:t>21*21</w:t>
      </w:r>
      <w:r>
        <w:rPr>
          <w:rFonts w:hint="eastAsia"/>
        </w:rPr>
        <w:t>个点，这些点点分布如图</w:t>
      </w:r>
      <w:r>
        <w:rPr>
          <w:rFonts w:hint="eastAsia"/>
        </w:rPr>
        <w:t xml:space="preserve"> </w:t>
      </w:r>
      <w:r>
        <w:rPr>
          <w:rFonts w:hint="eastAsia"/>
        </w:rPr>
        <w:t>所示，按</w:t>
      </w:r>
      <w:r>
        <w:rPr>
          <w:rFonts w:hint="eastAsia"/>
        </w:rPr>
        <w:t>80</w:t>
      </w:r>
      <w:r w:rsidR="006334B2">
        <w:rPr>
          <w:rFonts w:hint="eastAsia"/>
        </w:rPr>
        <w:t>m</w:t>
      </w:r>
      <w:r>
        <w:rPr>
          <w:rFonts w:hint="eastAsia"/>
        </w:rPr>
        <w:t>*80m</w:t>
      </w:r>
      <w:r w:rsidR="001D7C3E">
        <w:rPr>
          <w:rFonts w:hint="eastAsia"/>
        </w:rPr>
        <w:t>栅格采样，这些点的</w:t>
      </w:r>
      <w:r>
        <w:rPr>
          <w:rFonts w:hint="eastAsia"/>
        </w:rPr>
        <w:t>分布图如图</w:t>
      </w:r>
      <w:r>
        <w:rPr>
          <w:rFonts w:hint="eastAsia"/>
        </w:rPr>
        <w:t xml:space="preserve"> </w:t>
      </w:r>
      <w:r>
        <w:rPr>
          <w:rFonts w:hint="eastAsia"/>
        </w:rPr>
        <w:t>所示</w:t>
      </w:r>
      <w:r w:rsidR="005336D2">
        <w:rPr>
          <w:rFonts w:hint="eastAsia"/>
        </w:rPr>
        <w:t>：</w:t>
      </w:r>
    </w:p>
    <w:p w14:paraId="7D59738D" w14:textId="42CF8B44" w:rsidR="00413DBD" w:rsidRDefault="00413DBD" w:rsidP="00197EF3">
      <w:r>
        <w:rPr>
          <w:rFonts w:hint="eastAsia"/>
        </w:rPr>
        <w:lastRenderedPageBreak/>
        <w:t xml:space="preserve">    </w:t>
      </w:r>
      <w:r>
        <w:rPr>
          <w:rFonts w:hint="eastAsia"/>
          <w:noProof/>
        </w:rPr>
        <w:drawing>
          <wp:inline distT="0" distB="0" distL="0" distR="0" wp14:anchorId="66518B0C" wp14:editId="7D377C0E">
            <wp:extent cx="1857600" cy="1800000"/>
            <wp:effectExtent l="0" t="0" r="0" b="3810"/>
            <wp:docPr id="15" name="图片 15" descr="../../../Library/Containers/com.tencent.xinWeChat/Data/Library/Application%20Support/com.tencent.xinWeChat/2.0b4.0.9/1cc182e19c5c8b58300e2dc61d55be4f/Message/MessageTemp/9e20f478899dc29eb19741386f9343c8/Image/51519122620_.pic_h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1cc182e19c5c8b58300e2dc61d55be4f/Message/MessageTemp/9e20f478899dc29eb19741386f9343c8/Image/51519122620_.pic_h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7600" cy="1800000"/>
                    </a:xfrm>
                    <a:prstGeom prst="rect">
                      <a:avLst/>
                    </a:prstGeom>
                    <a:noFill/>
                    <a:ln>
                      <a:noFill/>
                    </a:ln>
                  </pic:spPr>
                </pic:pic>
              </a:graphicData>
            </a:graphic>
          </wp:inline>
        </w:drawing>
      </w:r>
      <w:r>
        <w:rPr>
          <w:rFonts w:hint="eastAsia"/>
        </w:rPr>
        <w:t xml:space="preserve">      </w:t>
      </w:r>
      <w:r w:rsidR="0071263D">
        <w:rPr>
          <w:rFonts w:hint="eastAsia"/>
          <w:noProof/>
        </w:rPr>
        <w:drawing>
          <wp:inline distT="0" distB="0" distL="0" distR="0" wp14:anchorId="0B0DC5DE" wp14:editId="4666F441">
            <wp:extent cx="1687449" cy="1800000"/>
            <wp:effectExtent l="0" t="0" r="0" b="3810"/>
            <wp:docPr id="17" name="图片 17" descr="../../../Library/Containers/com.tencent.xinWeChat/Data/Library/Application%20Support/com.tencent.xinWeChat/2.0b4.0.9/1cc182e19c5c8b58300e2dc61d55be4f/Message/MessageTemp/9e20f478899dc29eb19741386f9343c8/Image/6151913601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com.tencent.xinWeChat/Data/Library/Application%20Support/com.tencent.xinWeChat/2.0b4.0.9/1cc182e19c5c8b58300e2dc61d55be4f/Message/MessageTemp/9e20f478899dc29eb19741386f9343c8/Image/61519136019_.pic_h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87449" cy="1800000"/>
                    </a:xfrm>
                    <a:prstGeom prst="rect">
                      <a:avLst/>
                    </a:prstGeom>
                    <a:noFill/>
                    <a:ln>
                      <a:noFill/>
                    </a:ln>
                  </pic:spPr>
                </pic:pic>
              </a:graphicData>
            </a:graphic>
          </wp:inline>
        </w:drawing>
      </w:r>
      <w:r w:rsidR="0071263D">
        <w:rPr>
          <w:rFonts w:hint="eastAsia"/>
          <w:noProof/>
        </w:rPr>
        <w:drawing>
          <wp:inline distT="0" distB="0" distL="0" distR="0" wp14:anchorId="39D25FAD" wp14:editId="21B3C2F2">
            <wp:extent cx="0" cy="0"/>
            <wp:effectExtent l="0" t="0" r="0" b="0"/>
            <wp:docPr id="16" name="图片 16" descr="../../../Library/Containers/com.tencent.xinWeChat/Data/Library/Application%20Support/com.tencent.xinWeChat/2.0b4.0.9/1cc182e19c5c8b58300e2dc61d55be4f/Message/MessageTemp/9e20f478899dc29eb19741386f9343c8/Image/6151913601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com.tencent.xinWeChat/Data/Library/Application%20Support/com.tencent.xinWeChat/2.0b4.0.9/1cc182e19c5c8b58300e2dc61d55be4f/Message/MessageTemp/9e20f478899dc29eb19741386f9343c8/Image/61519136019_.pic_h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p w14:paraId="62001FC4" w14:textId="3BDA2104" w:rsidR="008C01D4" w:rsidRPr="002E526F" w:rsidRDefault="00413DBD" w:rsidP="00FC5E81">
      <w:pPr>
        <w:pStyle w:val="af0"/>
        <w:ind w:firstLineChars="600" w:firstLine="1260"/>
        <w:jc w:val="both"/>
      </w:pPr>
      <w:r>
        <w:rPr>
          <w:rFonts w:hint="eastAsia"/>
        </w:rPr>
        <w:t xml:space="preserve"> </w:t>
      </w:r>
      <w:r w:rsidRPr="002E526F">
        <w:rPr>
          <w:rFonts w:hint="eastAsia"/>
        </w:rPr>
        <w:t xml:space="preserve"> </w:t>
      </w:r>
      <w:r w:rsidRPr="002E526F">
        <w:rPr>
          <w:rFonts w:hint="eastAsia"/>
        </w:rPr>
        <w:t>图</w:t>
      </w:r>
      <w:r w:rsidR="002E526F" w:rsidRPr="002E526F">
        <w:rPr>
          <w:rFonts w:hint="eastAsia"/>
        </w:rPr>
        <w:t>5-</w:t>
      </w:r>
      <w:r w:rsidR="002E526F" w:rsidRPr="002E526F">
        <w:t>3 40m*40m</w:t>
      </w:r>
      <w:r w:rsidR="002E526F" w:rsidRPr="002E526F">
        <w:t>采样</w:t>
      </w:r>
      <w:r w:rsidRPr="002E526F">
        <w:rPr>
          <w:rFonts w:hint="eastAsia"/>
        </w:rPr>
        <w:t xml:space="preserve">            </w:t>
      </w:r>
      <w:r w:rsidR="002E526F">
        <w:t xml:space="preserve">  </w:t>
      </w:r>
      <w:r w:rsidRPr="002E526F">
        <w:rPr>
          <w:rFonts w:hint="eastAsia"/>
        </w:rPr>
        <w:t xml:space="preserve">  </w:t>
      </w:r>
      <w:r w:rsidRPr="002E526F">
        <w:rPr>
          <w:rFonts w:hint="eastAsia"/>
        </w:rPr>
        <w:t>图</w:t>
      </w:r>
      <w:r w:rsidR="002E526F" w:rsidRPr="002E526F">
        <w:rPr>
          <w:rFonts w:hint="eastAsia"/>
        </w:rPr>
        <w:t>5-</w:t>
      </w:r>
      <w:r w:rsidR="002E526F" w:rsidRPr="002E526F">
        <w:t>4 80m*80m</w:t>
      </w:r>
      <w:r w:rsidR="002E526F" w:rsidRPr="002E526F">
        <w:t>采样</w:t>
      </w:r>
      <w:r w:rsidR="002E526F" w:rsidRPr="002E526F">
        <w:rPr>
          <w:rFonts w:hint="eastAsia"/>
        </w:rPr>
        <w:t xml:space="preserve">  </w:t>
      </w:r>
    </w:p>
    <w:p w14:paraId="1863AC8A" w14:textId="46EF3E16" w:rsidR="00F908D5" w:rsidRDefault="00855266" w:rsidP="00197EF3">
      <w:r>
        <w:rPr>
          <w:rFonts w:hint="eastAsia"/>
        </w:rPr>
        <w:t>对照两种不同的采样方法，分别进行</w:t>
      </w:r>
      <w:r w:rsidR="00491B84">
        <w:rPr>
          <w:rFonts w:hint="eastAsia"/>
        </w:rPr>
        <w:t>Kriging</w:t>
      </w:r>
      <w:r w:rsidR="00491B84">
        <w:rPr>
          <w:rFonts w:hint="eastAsia"/>
        </w:rPr>
        <w:t>插值法，</w:t>
      </w:r>
      <w:r>
        <w:rPr>
          <w:rFonts w:hint="eastAsia"/>
        </w:rPr>
        <w:t>得到了关于误差的指标，分析这些误差的指标，选择最好的采样方案</w:t>
      </w:r>
      <w:r w:rsidR="00491B84">
        <w:rPr>
          <w:rFonts w:hint="eastAsia"/>
        </w:rPr>
        <w:t>。误差分析包括以下的指标：</w:t>
      </w:r>
    </w:p>
    <w:p w14:paraId="43F4F768" w14:textId="17B5E755" w:rsidR="00491B84" w:rsidRDefault="00491B84" w:rsidP="00197EF3">
      <w:r>
        <w:rPr>
          <w:rFonts w:hint="eastAsia"/>
        </w:rPr>
        <w:t>平均误差</w:t>
      </w:r>
      <w:r>
        <w:rPr>
          <w:rFonts w:hint="eastAsia"/>
        </w:rPr>
        <w:t>:</w:t>
      </w:r>
      <w:r w:rsidR="00855266">
        <w:rPr>
          <w:rFonts w:hint="eastAsia"/>
        </w:rPr>
        <w:t>将全部采样点</w:t>
      </w:r>
      <w:proofErr w:type="gramStart"/>
      <w:r w:rsidR="00855266">
        <w:rPr>
          <w:rFonts w:hint="eastAsia"/>
        </w:rPr>
        <w:t>与析得</w:t>
      </w:r>
      <w:proofErr w:type="gramEnd"/>
      <w:r w:rsidR="00855266">
        <w:rPr>
          <w:rFonts w:hint="eastAsia"/>
        </w:rPr>
        <w:t>到点的误差相加，最后求平均值，得到最后的平均误差，这个指标反映了整体分析的准确度，该指标的绝对值越小，说明整体的预测值</w:t>
      </w:r>
      <w:r w:rsidR="000F3DF0">
        <w:rPr>
          <w:rFonts w:hint="eastAsia"/>
        </w:rPr>
        <w:t>越接近原值。</w:t>
      </w:r>
    </w:p>
    <w:p w14:paraId="24CBF372" w14:textId="798CDED3" w:rsidR="00491B84" w:rsidRDefault="00491B84" w:rsidP="00197EF3">
      <w:r>
        <w:rPr>
          <w:rFonts w:hint="eastAsia"/>
        </w:rPr>
        <w:t>均方差</w:t>
      </w:r>
      <w:r>
        <w:rPr>
          <w:rFonts w:hint="eastAsia"/>
        </w:rPr>
        <w:t>(MSE):</w:t>
      </w:r>
      <w:r w:rsidR="002E7E10">
        <w:rPr>
          <w:rFonts w:hint="eastAsia"/>
        </w:rPr>
        <w:t>该指标是表明误差的波动程度，均方差越小则误差越稳定，该值计算公式如下</w:t>
      </w:r>
      <w:r>
        <w:rPr>
          <w:rFonts w:hint="eastAsia"/>
        </w:rPr>
        <w:t>:</w:t>
      </w:r>
    </w:p>
    <w:p w14:paraId="29710191" w14:textId="734EBEE9" w:rsidR="00491B84" w:rsidRDefault="001B2B88" w:rsidP="00197EF3">
      <w:pPr>
        <w:pStyle w:val="12"/>
      </w:pPr>
      <w:r>
        <w:rPr>
          <w:iCs/>
        </w:rPr>
        <w:tab/>
      </w:r>
      <m:oMath>
        <m:r>
          <w:rPr>
            <w:rFonts w:ascii="Cambria Math" w:hAnsi="Cambria Math"/>
          </w:rPr>
          <m:t>MSE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z</m:t>
                        </m:r>
                      </m:e>
                    </m:acc>
                  </m:e>
                  <m:sub>
                    <m:r>
                      <w:rPr>
                        <w:rFonts w:ascii="Cambria Math" w:hAnsi="Cambria Math"/>
                      </w:rPr>
                      <m:t>i</m:t>
                    </m:r>
                  </m:sub>
                </m:sSub>
                <m:r>
                  <m:rPr>
                    <m:sty m:val="p"/>
                  </m:rPr>
                  <w:rPr>
                    <w:rFonts w:ascii="Cambria Math" w:hAnsi="Cambria Math"/>
                  </w:rPr>
                  <m:t>)</m:t>
                </m:r>
              </m:e>
              <m:sup>
                <m:r>
                  <m:rPr>
                    <m:sty m:val="p"/>
                  </m:rPr>
                  <w:rPr>
                    <w:rFonts w:ascii="Cambria Math" w:hAnsi="Cambria Math"/>
                  </w:rPr>
                  <m:t>2</m:t>
                </m:r>
              </m:sup>
            </m:sSup>
          </m:e>
        </m:nary>
      </m:oMath>
      <w:r w:rsidR="00497207">
        <w:t xml:space="preserve">   </w:t>
      </w:r>
      <w:r w:rsidR="002E526F">
        <w:t xml:space="preserve">        </w:t>
      </w:r>
      <w:r>
        <w:tab/>
      </w:r>
      <w:r w:rsidR="002E526F">
        <w:t xml:space="preserve">    </w:t>
      </w:r>
      <w:r w:rsidR="00497207">
        <w:t xml:space="preserve">         (</w:t>
      </w:r>
      <w:r w:rsidR="002E526F">
        <w:rPr>
          <w:rFonts w:hint="eastAsia"/>
        </w:rPr>
        <w:t>1</w:t>
      </w:r>
      <w:r w:rsidR="00497207">
        <w:t>)</w:t>
      </w:r>
    </w:p>
    <w:p w14:paraId="5FA1DFF2" w14:textId="7B3B9C6E" w:rsidR="00497207" w:rsidRDefault="00497207" w:rsidP="00197EF3">
      <w:r>
        <w:rPr>
          <w:rFonts w:hint="eastAsia"/>
        </w:rPr>
        <w:t>上式中，</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为某一点上的测量值，</w:t>
      </w:r>
      <m:oMath>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oMath>
      <w:r>
        <w:rPr>
          <w:rFonts w:hint="eastAsia"/>
        </w:rPr>
        <w:t>为相应点的插值。</w:t>
      </w:r>
    </w:p>
    <w:p w14:paraId="724F8210" w14:textId="06945792" w:rsidR="00497207" w:rsidRDefault="00497207" w:rsidP="00197EF3">
      <w:r>
        <w:rPr>
          <w:rFonts w:hint="eastAsia"/>
        </w:rPr>
        <w:t>最大绝对误差</w:t>
      </w:r>
      <w:r>
        <w:rPr>
          <w:rFonts w:hint="eastAsia"/>
        </w:rPr>
        <w:t>:</w:t>
      </w:r>
      <w:r w:rsidR="002E7E10">
        <w:rPr>
          <w:rFonts w:hint="eastAsia"/>
        </w:rPr>
        <w:t>采样点与分析值中出现最大的误差的绝对值，该</w:t>
      </w:r>
      <w:proofErr w:type="gramStart"/>
      <w:r w:rsidR="002E7E10">
        <w:rPr>
          <w:rFonts w:hint="eastAsia"/>
        </w:rPr>
        <w:t>值表明</w:t>
      </w:r>
      <w:proofErr w:type="gramEnd"/>
      <w:r w:rsidR="002E7E10">
        <w:rPr>
          <w:rFonts w:hint="eastAsia"/>
        </w:rPr>
        <w:t>此分析中最大的误差是多少</w:t>
      </w:r>
      <w:r>
        <w:rPr>
          <w:rFonts w:hint="eastAsia"/>
        </w:rPr>
        <w:t>。计算公式如下</w:t>
      </w:r>
      <w:r>
        <w:rPr>
          <w:rFonts w:hint="eastAsia"/>
        </w:rPr>
        <w:t>:</w:t>
      </w:r>
    </w:p>
    <w:p w14:paraId="579E9EB6" w14:textId="507EC3E1" w:rsidR="00497207" w:rsidRPr="00497207" w:rsidRDefault="001B2B88" w:rsidP="00197EF3">
      <w:pPr>
        <w:pStyle w:val="12"/>
      </w:pPr>
      <w:r>
        <w:tab/>
      </w:r>
      <m:oMath>
        <m:r>
          <m:rPr>
            <m:sty m:val="p"/>
          </m:rPr>
          <w:rPr>
            <w:rFonts w:ascii="Cambria Math" w:hAnsi="Cambria Math"/>
          </w:rPr>
          <m:t>ε=</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e>
        </m:d>
      </m:oMath>
      <w:r w:rsidR="002E526F">
        <w:rPr>
          <w:rFonts w:hint="eastAsia"/>
        </w:rPr>
        <w:t xml:space="preserve">     </w:t>
      </w:r>
      <w:r>
        <w:t xml:space="preserve">      </w:t>
      </w:r>
      <w:r>
        <w:tab/>
      </w:r>
      <w:r w:rsidR="002E526F">
        <w:t xml:space="preserve">          </w:t>
      </w:r>
      <w:r>
        <w:t xml:space="preserve"> </w:t>
      </w:r>
      <w:r w:rsidR="002E526F">
        <w:t xml:space="preserve">       </w:t>
      </w:r>
      <w:r w:rsidR="002E526F">
        <w:rPr>
          <w:rFonts w:hint="eastAsia"/>
        </w:rPr>
        <w:t>（</w:t>
      </w:r>
      <w:r w:rsidR="002E526F">
        <w:t>2</w:t>
      </w:r>
      <w:r w:rsidR="002E526F">
        <w:rPr>
          <w:rFonts w:hint="eastAsia"/>
        </w:rPr>
        <w:t>）</w:t>
      </w:r>
    </w:p>
    <w:p w14:paraId="3CAB0127" w14:textId="1E7C3D73" w:rsidR="00497207" w:rsidRDefault="00497207" w:rsidP="00197EF3">
      <w:r>
        <w:rPr>
          <w:rFonts w:hint="eastAsia"/>
        </w:rPr>
        <w:t>上式中，</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Pr>
          <w:rFonts w:hint="eastAsia"/>
        </w:rPr>
        <w:t>为某一点上的测量值，</w:t>
      </w:r>
      <m:oMath>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oMath>
      <w:r>
        <w:rPr>
          <w:rFonts w:hint="eastAsia"/>
        </w:rPr>
        <w:t>为相应点的插值。</w:t>
      </w:r>
    </w:p>
    <w:p w14:paraId="0B7F2A7F" w14:textId="4CD03E9A" w:rsidR="006334B2" w:rsidRDefault="006334B2" w:rsidP="00197EF3">
      <w:r>
        <w:rPr>
          <w:rFonts w:hint="eastAsia"/>
        </w:rPr>
        <w:t>最大相对误差</w:t>
      </w:r>
      <w:r>
        <w:rPr>
          <w:rFonts w:hint="eastAsia"/>
        </w:rPr>
        <w:t>:</w:t>
      </w:r>
      <w:r w:rsidR="00541D5A">
        <w:rPr>
          <w:rFonts w:hint="eastAsia"/>
        </w:rPr>
        <w:t>采样点与分析值最大的相对误差</w:t>
      </w:r>
      <w:r>
        <w:rPr>
          <w:rFonts w:hint="eastAsia"/>
        </w:rPr>
        <w:t>。计算公式如下</w:t>
      </w:r>
      <w:r>
        <w:rPr>
          <w:rFonts w:hint="eastAsia"/>
        </w:rPr>
        <w:t>:</w:t>
      </w:r>
    </w:p>
    <w:p w14:paraId="6C89BE4B" w14:textId="09DF2443" w:rsidR="006334B2" w:rsidRPr="00497207" w:rsidRDefault="001B2B88" w:rsidP="00197EF3">
      <w:pPr>
        <w:pStyle w:val="12"/>
      </w:pPr>
      <w:r>
        <w:tab/>
      </w:r>
      <m:oMath>
        <m:r>
          <m:rPr>
            <m:sty m:val="p"/>
          </m:rPr>
          <w:rPr>
            <w:rFonts w:ascii="Cambria Math" w:hAnsi="Cambria Math"/>
          </w:rPr>
          <m:t>δ=</m:t>
        </m:r>
        <m:f>
          <m:fPr>
            <m:ctrlPr>
              <w:rPr>
                <w:rFonts w:ascii="Cambria Math" w:hAnsi="Cambria Math"/>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z</m:t>
                    </m:r>
                  </m:e>
                </m:acc>
              </m:e>
              <m:sub>
                <m:r>
                  <w:rPr>
                    <w:rFonts w:ascii="Cambria Math" w:hAnsi="Cambria Math"/>
                  </w:rPr>
                  <m:t>i</m:t>
                </m:r>
              </m:sub>
            </m:sSub>
          </m:num>
          <m:den>
            <m:sSub>
              <m:sSubPr>
                <m:ctrlPr>
                  <w:rPr>
                    <w:rFonts w:ascii="Cambria Math" w:hAnsi="Cambria Math"/>
                    <w:i/>
                  </w:rPr>
                </m:ctrlPr>
              </m:sSubPr>
              <m:e>
                <m:r>
                  <w:rPr>
                    <w:rFonts w:ascii="Cambria Math" w:hAnsi="Cambria Math"/>
                  </w:rPr>
                  <m:t>z</m:t>
                </m:r>
              </m:e>
              <m:sub>
                <m:r>
                  <w:rPr>
                    <w:rFonts w:ascii="Cambria Math" w:hAnsi="Cambria Math"/>
                  </w:rPr>
                  <m:t>i</m:t>
                </m:r>
              </m:sub>
            </m:sSub>
          </m:den>
        </m:f>
        <m:r>
          <w:rPr>
            <w:rFonts w:ascii="Cambria Math" w:hAnsi="Cambria Math"/>
          </w:rPr>
          <m:t>×100%</m:t>
        </m:r>
      </m:oMath>
      <w:r w:rsidR="002E526F">
        <w:rPr>
          <w:rFonts w:hint="eastAsia"/>
        </w:rPr>
        <w:t xml:space="preserve">  </w:t>
      </w:r>
      <w:r w:rsidR="002E526F">
        <w:t xml:space="preserve">         </w:t>
      </w:r>
      <w:r>
        <w:tab/>
      </w:r>
      <w:r w:rsidR="002E526F">
        <w:t xml:space="preserve">                </w:t>
      </w:r>
      <w:r w:rsidR="002E526F">
        <w:rPr>
          <w:rFonts w:hint="eastAsia"/>
        </w:rPr>
        <w:t>（</w:t>
      </w:r>
      <w:r w:rsidR="002E526F">
        <w:rPr>
          <w:rFonts w:hint="eastAsia"/>
        </w:rPr>
        <w:t>3</w:t>
      </w:r>
      <w:r w:rsidR="002E526F">
        <w:rPr>
          <w:rFonts w:hint="eastAsia"/>
        </w:rPr>
        <w:t>）</w:t>
      </w:r>
    </w:p>
    <w:p w14:paraId="2B548386" w14:textId="425D70C3" w:rsidR="00497207" w:rsidRDefault="00A05FA3" w:rsidP="00197EF3">
      <w:r>
        <w:rPr>
          <w:rFonts w:hint="eastAsia"/>
        </w:rPr>
        <w:t>40m*40m</w:t>
      </w:r>
      <w:r>
        <w:rPr>
          <w:rFonts w:hint="eastAsia"/>
        </w:rPr>
        <w:t>和</w:t>
      </w:r>
      <w:r>
        <w:rPr>
          <w:rFonts w:hint="eastAsia"/>
        </w:rPr>
        <w:t>80</w:t>
      </w:r>
      <w:r w:rsidR="006334B2">
        <w:rPr>
          <w:rFonts w:hint="eastAsia"/>
        </w:rPr>
        <w:t>m</w:t>
      </w:r>
      <w:r>
        <w:rPr>
          <w:rFonts w:hint="eastAsia"/>
        </w:rPr>
        <w:t>*80m</w:t>
      </w:r>
      <w:r w:rsidR="00FB4237">
        <w:rPr>
          <w:rFonts w:hint="eastAsia"/>
        </w:rPr>
        <w:t>的误差分析表格如下表所示：</w:t>
      </w:r>
    </w:p>
    <w:p w14:paraId="22E10089" w14:textId="0C72FE3F" w:rsidR="002E526F" w:rsidRPr="002E526F" w:rsidRDefault="002E526F" w:rsidP="00FC5E81">
      <w:pPr>
        <w:pStyle w:val="af0"/>
      </w:pPr>
      <w:r w:rsidRPr="002E526F">
        <w:t>表</w:t>
      </w:r>
      <w:r w:rsidRPr="002E526F">
        <w:rPr>
          <w:rFonts w:hint="eastAsia"/>
        </w:rPr>
        <w:t>5-</w:t>
      </w:r>
      <w:r w:rsidRPr="002E526F">
        <w:t xml:space="preserve">3 </w:t>
      </w:r>
      <w:r w:rsidRPr="002E526F">
        <w:t>两种采样方案误差</w:t>
      </w:r>
    </w:p>
    <w:tbl>
      <w:tblPr>
        <w:tblStyle w:val="a5"/>
        <w:tblW w:w="0" w:type="auto"/>
        <w:tblLook w:val="04A0" w:firstRow="1" w:lastRow="0" w:firstColumn="1" w:lastColumn="0" w:noHBand="0" w:noVBand="1"/>
      </w:tblPr>
      <w:tblGrid>
        <w:gridCol w:w="1659"/>
        <w:gridCol w:w="1659"/>
        <w:gridCol w:w="1659"/>
        <w:gridCol w:w="1659"/>
        <w:gridCol w:w="1660"/>
      </w:tblGrid>
      <w:tr w:rsidR="00FB4237" w:rsidRPr="009061C6" w14:paraId="6C8E0B9E" w14:textId="77777777" w:rsidTr="00162C73">
        <w:trPr>
          <w:trHeight w:val="325"/>
        </w:trPr>
        <w:tc>
          <w:tcPr>
            <w:tcW w:w="1659" w:type="dxa"/>
            <w:tcBorders>
              <w:left w:val="nil"/>
              <w:bottom w:val="single" w:sz="4" w:space="0" w:color="auto"/>
              <w:right w:val="nil"/>
            </w:tcBorders>
          </w:tcPr>
          <w:p w14:paraId="2A99FCFD" w14:textId="1B9CBF9B" w:rsidR="00FB4237" w:rsidRPr="009061C6" w:rsidRDefault="00FB4237" w:rsidP="00FC5E81">
            <w:pPr>
              <w:pStyle w:val="af1"/>
            </w:pPr>
            <w:r w:rsidRPr="009061C6">
              <w:rPr>
                <w:rFonts w:hint="eastAsia"/>
              </w:rPr>
              <w:t>方案</w:t>
            </w:r>
          </w:p>
        </w:tc>
        <w:tc>
          <w:tcPr>
            <w:tcW w:w="1659" w:type="dxa"/>
            <w:tcBorders>
              <w:left w:val="nil"/>
              <w:bottom w:val="single" w:sz="4" w:space="0" w:color="auto"/>
              <w:right w:val="nil"/>
            </w:tcBorders>
          </w:tcPr>
          <w:p w14:paraId="708B446F" w14:textId="51444C9E" w:rsidR="00FB4237" w:rsidRPr="009061C6" w:rsidRDefault="005301A7" w:rsidP="00FC5E81">
            <w:pPr>
              <w:pStyle w:val="af1"/>
            </w:pPr>
            <w:r w:rsidRPr="009061C6">
              <w:rPr>
                <w:rFonts w:hint="eastAsia"/>
              </w:rPr>
              <w:t>平均误差</w:t>
            </w:r>
          </w:p>
        </w:tc>
        <w:tc>
          <w:tcPr>
            <w:tcW w:w="1659" w:type="dxa"/>
            <w:tcBorders>
              <w:left w:val="nil"/>
              <w:bottom w:val="single" w:sz="4" w:space="0" w:color="auto"/>
              <w:right w:val="nil"/>
            </w:tcBorders>
          </w:tcPr>
          <w:p w14:paraId="29CD3DF4" w14:textId="443C21ED" w:rsidR="00FB4237" w:rsidRPr="009061C6" w:rsidRDefault="005301A7" w:rsidP="00FC5E81">
            <w:pPr>
              <w:pStyle w:val="af1"/>
            </w:pPr>
            <w:r w:rsidRPr="009061C6">
              <w:rPr>
                <w:rFonts w:hint="eastAsia"/>
              </w:rPr>
              <w:t>均方差</w:t>
            </w:r>
          </w:p>
        </w:tc>
        <w:tc>
          <w:tcPr>
            <w:tcW w:w="1659" w:type="dxa"/>
            <w:tcBorders>
              <w:left w:val="nil"/>
              <w:bottom w:val="single" w:sz="4" w:space="0" w:color="auto"/>
              <w:right w:val="nil"/>
            </w:tcBorders>
          </w:tcPr>
          <w:p w14:paraId="41CE7535" w14:textId="5D4DE34C" w:rsidR="00FB4237" w:rsidRPr="009061C6" w:rsidRDefault="005301A7" w:rsidP="00FC5E81">
            <w:pPr>
              <w:pStyle w:val="af1"/>
            </w:pPr>
            <w:r w:rsidRPr="009061C6">
              <w:rPr>
                <w:rFonts w:hint="eastAsia"/>
              </w:rPr>
              <w:t>最大绝对误差</w:t>
            </w:r>
          </w:p>
        </w:tc>
        <w:tc>
          <w:tcPr>
            <w:tcW w:w="1660" w:type="dxa"/>
            <w:tcBorders>
              <w:left w:val="nil"/>
              <w:bottom w:val="single" w:sz="4" w:space="0" w:color="auto"/>
              <w:right w:val="nil"/>
            </w:tcBorders>
          </w:tcPr>
          <w:p w14:paraId="28735B9B" w14:textId="123C0BD1" w:rsidR="00FB4237" w:rsidRPr="009061C6" w:rsidRDefault="00022E37" w:rsidP="00FC5E81">
            <w:pPr>
              <w:pStyle w:val="af1"/>
            </w:pPr>
            <w:r w:rsidRPr="009061C6">
              <w:rPr>
                <w:rFonts w:hint="eastAsia"/>
              </w:rPr>
              <w:t>最大相对误差</w:t>
            </w:r>
          </w:p>
        </w:tc>
      </w:tr>
      <w:tr w:rsidR="00FB4237" w:rsidRPr="009061C6" w14:paraId="558DA675" w14:textId="77777777" w:rsidTr="00162C73">
        <w:tc>
          <w:tcPr>
            <w:tcW w:w="1659" w:type="dxa"/>
            <w:tcBorders>
              <w:left w:val="nil"/>
              <w:bottom w:val="nil"/>
              <w:right w:val="nil"/>
            </w:tcBorders>
          </w:tcPr>
          <w:p w14:paraId="2060A316" w14:textId="128639A0" w:rsidR="00FB4237" w:rsidRPr="009061C6" w:rsidRDefault="006334B2" w:rsidP="00FC5E81">
            <w:pPr>
              <w:pStyle w:val="af1"/>
            </w:pPr>
            <w:r w:rsidRPr="009061C6">
              <w:rPr>
                <w:rFonts w:hint="eastAsia"/>
              </w:rPr>
              <w:t>40m*40m</w:t>
            </w:r>
          </w:p>
        </w:tc>
        <w:tc>
          <w:tcPr>
            <w:tcW w:w="1659" w:type="dxa"/>
            <w:tcBorders>
              <w:left w:val="nil"/>
              <w:bottom w:val="nil"/>
              <w:right w:val="nil"/>
            </w:tcBorders>
          </w:tcPr>
          <w:p w14:paraId="365D520B" w14:textId="7464BAE4" w:rsidR="00FB4237" w:rsidRPr="009061C6" w:rsidRDefault="006334B2" w:rsidP="00FC5E81">
            <w:pPr>
              <w:pStyle w:val="af1"/>
            </w:pPr>
            <w:r w:rsidRPr="009061C6">
              <w:rPr>
                <w:rFonts w:hint="eastAsia"/>
              </w:rPr>
              <w:t>-0.128</w:t>
            </w:r>
          </w:p>
        </w:tc>
        <w:tc>
          <w:tcPr>
            <w:tcW w:w="1659" w:type="dxa"/>
            <w:tcBorders>
              <w:left w:val="nil"/>
              <w:bottom w:val="nil"/>
              <w:right w:val="nil"/>
            </w:tcBorders>
          </w:tcPr>
          <w:p w14:paraId="35213BAD" w14:textId="1E8B3B5F" w:rsidR="00FB4237" w:rsidRPr="009061C6" w:rsidRDefault="006334B2" w:rsidP="00FC5E81">
            <w:pPr>
              <w:pStyle w:val="af1"/>
            </w:pPr>
            <w:r w:rsidRPr="009061C6">
              <w:rPr>
                <w:rFonts w:hint="eastAsia"/>
              </w:rPr>
              <w:t>7.183</w:t>
            </w:r>
          </w:p>
        </w:tc>
        <w:tc>
          <w:tcPr>
            <w:tcW w:w="1659" w:type="dxa"/>
            <w:tcBorders>
              <w:left w:val="nil"/>
              <w:bottom w:val="nil"/>
              <w:right w:val="nil"/>
            </w:tcBorders>
          </w:tcPr>
          <w:p w14:paraId="56FB20DB" w14:textId="42104DA6" w:rsidR="00FB4237" w:rsidRPr="009061C6" w:rsidRDefault="006334B2" w:rsidP="00FC5E81">
            <w:pPr>
              <w:pStyle w:val="af1"/>
            </w:pPr>
            <w:r w:rsidRPr="009061C6">
              <w:rPr>
                <w:rFonts w:hint="eastAsia"/>
              </w:rPr>
              <w:t>10.4</w:t>
            </w:r>
          </w:p>
        </w:tc>
        <w:tc>
          <w:tcPr>
            <w:tcW w:w="1660" w:type="dxa"/>
            <w:tcBorders>
              <w:left w:val="nil"/>
              <w:bottom w:val="nil"/>
              <w:right w:val="nil"/>
            </w:tcBorders>
          </w:tcPr>
          <w:p w14:paraId="7B28568F" w14:textId="249E1BA2" w:rsidR="00FB4237" w:rsidRPr="009061C6" w:rsidRDefault="00022E37" w:rsidP="00FC5E81">
            <w:pPr>
              <w:pStyle w:val="af1"/>
            </w:pPr>
            <w:r w:rsidRPr="009061C6">
              <w:rPr>
                <w:rFonts w:hint="eastAsia"/>
              </w:rPr>
              <w:t>8.39%</w:t>
            </w:r>
          </w:p>
        </w:tc>
      </w:tr>
      <w:tr w:rsidR="00FB4237" w:rsidRPr="009061C6" w14:paraId="6508BF38" w14:textId="77777777" w:rsidTr="00162C73">
        <w:tc>
          <w:tcPr>
            <w:tcW w:w="1659" w:type="dxa"/>
            <w:tcBorders>
              <w:top w:val="nil"/>
              <w:left w:val="nil"/>
              <w:right w:val="nil"/>
            </w:tcBorders>
          </w:tcPr>
          <w:p w14:paraId="3637AFBF" w14:textId="563CC52A" w:rsidR="00FB4237" w:rsidRPr="009061C6" w:rsidRDefault="006334B2" w:rsidP="00FC5E81">
            <w:pPr>
              <w:pStyle w:val="af1"/>
            </w:pPr>
            <w:r w:rsidRPr="009061C6">
              <w:rPr>
                <w:rFonts w:hint="eastAsia"/>
              </w:rPr>
              <w:t>80m*80m</w:t>
            </w:r>
          </w:p>
        </w:tc>
        <w:tc>
          <w:tcPr>
            <w:tcW w:w="1659" w:type="dxa"/>
            <w:tcBorders>
              <w:top w:val="nil"/>
              <w:left w:val="nil"/>
              <w:right w:val="nil"/>
            </w:tcBorders>
          </w:tcPr>
          <w:p w14:paraId="115DF2AE" w14:textId="080CDEE1" w:rsidR="00FB4237" w:rsidRPr="009061C6" w:rsidRDefault="006334B2" w:rsidP="00FC5E81">
            <w:pPr>
              <w:pStyle w:val="af1"/>
            </w:pPr>
            <w:r w:rsidRPr="009061C6">
              <w:rPr>
                <w:rFonts w:hint="eastAsia"/>
              </w:rPr>
              <w:t>0.342</w:t>
            </w:r>
          </w:p>
        </w:tc>
        <w:tc>
          <w:tcPr>
            <w:tcW w:w="1659" w:type="dxa"/>
            <w:tcBorders>
              <w:top w:val="nil"/>
              <w:left w:val="nil"/>
              <w:right w:val="nil"/>
            </w:tcBorders>
          </w:tcPr>
          <w:p w14:paraId="5C33AAD7" w14:textId="6904E489" w:rsidR="00FB4237" w:rsidRPr="009061C6" w:rsidRDefault="005154A7" w:rsidP="00FC5E81">
            <w:pPr>
              <w:pStyle w:val="af1"/>
            </w:pPr>
            <w:r w:rsidRPr="009061C6">
              <w:rPr>
                <w:rFonts w:hint="eastAsia"/>
              </w:rPr>
              <w:t>1</w:t>
            </w:r>
            <w:r w:rsidR="00465463" w:rsidRPr="009061C6">
              <w:rPr>
                <w:rFonts w:hint="eastAsia"/>
              </w:rPr>
              <w:t>0</w:t>
            </w:r>
            <w:r w:rsidR="006334B2" w:rsidRPr="009061C6">
              <w:rPr>
                <w:rFonts w:hint="eastAsia"/>
              </w:rPr>
              <w:t>.892</w:t>
            </w:r>
          </w:p>
        </w:tc>
        <w:tc>
          <w:tcPr>
            <w:tcW w:w="1659" w:type="dxa"/>
            <w:tcBorders>
              <w:top w:val="nil"/>
              <w:left w:val="nil"/>
              <w:right w:val="nil"/>
            </w:tcBorders>
          </w:tcPr>
          <w:p w14:paraId="452DEBB2" w14:textId="067FB685" w:rsidR="00FB4237" w:rsidRPr="009061C6" w:rsidRDefault="006334B2" w:rsidP="00FC5E81">
            <w:pPr>
              <w:pStyle w:val="af1"/>
            </w:pPr>
            <w:r w:rsidRPr="009061C6">
              <w:rPr>
                <w:rFonts w:hint="eastAsia"/>
              </w:rPr>
              <w:t>13.5</w:t>
            </w:r>
          </w:p>
        </w:tc>
        <w:tc>
          <w:tcPr>
            <w:tcW w:w="1660" w:type="dxa"/>
            <w:tcBorders>
              <w:top w:val="nil"/>
              <w:left w:val="nil"/>
              <w:right w:val="nil"/>
            </w:tcBorders>
          </w:tcPr>
          <w:p w14:paraId="0DB7F398" w14:textId="6096E400" w:rsidR="00FB4237" w:rsidRPr="009061C6" w:rsidRDefault="00022E37" w:rsidP="00FC5E81">
            <w:pPr>
              <w:pStyle w:val="af1"/>
            </w:pPr>
            <w:r w:rsidRPr="009061C6">
              <w:rPr>
                <w:rFonts w:hint="eastAsia"/>
              </w:rPr>
              <w:t>10.89%</w:t>
            </w:r>
          </w:p>
        </w:tc>
      </w:tr>
    </w:tbl>
    <w:p w14:paraId="02112F0A" w14:textId="77777777" w:rsidR="00254491" w:rsidRDefault="00992B01" w:rsidP="00FC5E81">
      <w:pPr>
        <w:pStyle w:val="af1"/>
      </w:pPr>
      <w:r>
        <w:rPr>
          <w:rFonts w:hint="eastAsia"/>
          <w:noProof/>
        </w:rPr>
        <w:lastRenderedPageBreak/>
        <w:drawing>
          <wp:inline distT="0" distB="0" distL="0" distR="0" wp14:anchorId="3EF32E63" wp14:editId="4298FC3B">
            <wp:extent cx="3526094" cy="216000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误差2带图例.png"/>
                    <pic:cNvPicPr/>
                  </pic:nvPicPr>
                  <pic:blipFill>
                    <a:blip r:embed="rId43">
                      <a:extLst>
                        <a:ext uri="{28A0092B-C50C-407E-A947-70E740481C1C}">
                          <a14:useLocalDpi xmlns:a14="http://schemas.microsoft.com/office/drawing/2010/main" val="0"/>
                        </a:ext>
                      </a:extLst>
                    </a:blip>
                    <a:stretch>
                      <a:fillRect/>
                    </a:stretch>
                  </pic:blipFill>
                  <pic:spPr>
                    <a:xfrm>
                      <a:off x="0" y="0"/>
                      <a:ext cx="3526094" cy="2160000"/>
                    </a:xfrm>
                    <a:prstGeom prst="rect">
                      <a:avLst/>
                    </a:prstGeom>
                  </pic:spPr>
                </pic:pic>
              </a:graphicData>
            </a:graphic>
          </wp:inline>
        </w:drawing>
      </w:r>
    </w:p>
    <w:p w14:paraId="6C91BF9C" w14:textId="4B8C0DCC" w:rsidR="00254491" w:rsidRPr="002E526F" w:rsidRDefault="00254491" w:rsidP="00FC5E81">
      <w:pPr>
        <w:pStyle w:val="af0"/>
      </w:pPr>
      <w:r w:rsidRPr="002E526F">
        <w:rPr>
          <w:rFonts w:hint="eastAsia"/>
        </w:rPr>
        <w:t>图</w:t>
      </w:r>
      <w:r w:rsidR="002E526F">
        <w:rPr>
          <w:rFonts w:hint="eastAsia"/>
        </w:rPr>
        <w:t>5-</w:t>
      </w:r>
      <w:r w:rsidR="002E526F">
        <w:t>5</w:t>
      </w:r>
      <w:r w:rsidR="009522E1" w:rsidRPr="002E526F">
        <w:rPr>
          <w:rFonts w:hint="eastAsia"/>
        </w:rPr>
        <w:t xml:space="preserve"> 40m*40m</w:t>
      </w:r>
      <w:r w:rsidR="009522E1" w:rsidRPr="002E526F">
        <w:rPr>
          <w:rFonts w:hint="eastAsia"/>
        </w:rPr>
        <w:t>信号插值图</w:t>
      </w:r>
    </w:p>
    <w:p w14:paraId="37B03572" w14:textId="684650AC" w:rsidR="00FB4237" w:rsidRDefault="00992B01" w:rsidP="00FC5E81">
      <w:pPr>
        <w:pStyle w:val="af1"/>
      </w:pPr>
      <w:r>
        <w:rPr>
          <w:noProof/>
        </w:rPr>
        <w:drawing>
          <wp:inline distT="0" distB="0" distL="0" distR="0" wp14:anchorId="6DDA1B40" wp14:editId="36222ED9">
            <wp:extent cx="3623705" cy="216000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误差1带图例.png"/>
                    <pic:cNvPicPr/>
                  </pic:nvPicPr>
                  <pic:blipFill>
                    <a:blip r:embed="rId44">
                      <a:extLst>
                        <a:ext uri="{28A0092B-C50C-407E-A947-70E740481C1C}">
                          <a14:useLocalDpi xmlns:a14="http://schemas.microsoft.com/office/drawing/2010/main" val="0"/>
                        </a:ext>
                      </a:extLst>
                    </a:blip>
                    <a:stretch>
                      <a:fillRect/>
                    </a:stretch>
                  </pic:blipFill>
                  <pic:spPr>
                    <a:xfrm>
                      <a:off x="0" y="0"/>
                      <a:ext cx="3623705" cy="2160000"/>
                    </a:xfrm>
                    <a:prstGeom prst="rect">
                      <a:avLst/>
                    </a:prstGeom>
                  </pic:spPr>
                </pic:pic>
              </a:graphicData>
            </a:graphic>
          </wp:inline>
        </w:drawing>
      </w:r>
    </w:p>
    <w:p w14:paraId="3F7041E9" w14:textId="4FF0E11A" w:rsidR="00491B84" w:rsidRPr="002E526F" w:rsidRDefault="00254491" w:rsidP="00FC5E81">
      <w:pPr>
        <w:pStyle w:val="af0"/>
      </w:pPr>
      <w:r w:rsidRPr="002E526F">
        <w:rPr>
          <w:rFonts w:hint="eastAsia"/>
        </w:rPr>
        <w:t>图</w:t>
      </w:r>
      <w:r w:rsidR="002E526F" w:rsidRPr="002E526F">
        <w:rPr>
          <w:rFonts w:hint="eastAsia"/>
        </w:rPr>
        <w:t>5-</w:t>
      </w:r>
      <w:r w:rsidR="002E526F" w:rsidRPr="002E526F">
        <w:t>6</w:t>
      </w:r>
      <w:r w:rsidR="009522E1" w:rsidRPr="002E526F">
        <w:rPr>
          <w:rFonts w:hint="eastAsia"/>
        </w:rPr>
        <w:t xml:space="preserve"> 80m*80m</w:t>
      </w:r>
      <w:r w:rsidR="009522E1" w:rsidRPr="002E526F">
        <w:rPr>
          <w:rFonts w:hint="eastAsia"/>
        </w:rPr>
        <w:t>信号插值图</w:t>
      </w:r>
    </w:p>
    <w:p w14:paraId="1CB16CE5" w14:textId="4BE88717" w:rsidR="009522E1" w:rsidRDefault="009522E1" w:rsidP="00197EF3">
      <w:r>
        <w:rPr>
          <w:rFonts w:hint="eastAsia"/>
        </w:rPr>
        <w:t>定性分析：</w:t>
      </w:r>
      <w:r w:rsidRPr="009522E1">
        <w:rPr>
          <w:rFonts w:hint="eastAsia"/>
        </w:rPr>
        <w:t>以</w:t>
      </w:r>
      <w:r>
        <w:rPr>
          <w:rFonts w:hint="eastAsia"/>
        </w:rPr>
        <w:t>40m*40m</w:t>
      </w:r>
      <w:r w:rsidRPr="009522E1">
        <w:rPr>
          <w:rFonts w:hint="eastAsia"/>
        </w:rPr>
        <w:t>采样方案的空间分布图为标准</w:t>
      </w:r>
      <w:r w:rsidRPr="009522E1">
        <w:rPr>
          <w:rFonts w:hint="eastAsia"/>
        </w:rPr>
        <w:t xml:space="preserve">, </w:t>
      </w:r>
      <w:r>
        <w:rPr>
          <w:rFonts w:hint="eastAsia"/>
        </w:rPr>
        <w:t>80m*80m</w:t>
      </w:r>
      <w:r>
        <w:rPr>
          <w:rFonts w:hint="eastAsia"/>
        </w:rPr>
        <w:t>的信号插值图大致反映出了由中间向两边逐渐递减的情况，但是北部的信号反而升高，西部从图中看有一些局部数据的丢失，</w:t>
      </w:r>
      <w:r w:rsidR="00EB4266">
        <w:rPr>
          <w:rFonts w:hint="eastAsia"/>
        </w:rPr>
        <w:t>说明采样点的减少会导致局部信息的丢失，虽然采样点减少较多，但是所得到的插值图与标准差别较大，不满足对信号分析图的要求。</w:t>
      </w:r>
      <w:r w:rsidR="00576649">
        <w:rPr>
          <w:rFonts w:hint="eastAsia"/>
        </w:rPr>
        <w:t>所以</w:t>
      </w:r>
      <w:r w:rsidR="00576649">
        <w:rPr>
          <w:rFonts w:hint="eastAsia"/>
        </w:rPr>
        <w:t>80m*80m</w:t>
      </w:r>
      <w:r w:rsidR="00576649">
        <w:rPr>
          <w:rFonts w:hint="eastAsia"/>
        </w:rPr>
        <w:t>的采样方案是一种不好的方案。</w:t>
      </w:r>
    </w:p>
    <w:p w14:paraId="3F1F7AC9" w14:textId="60102DC0" w:rsidR="00576649" w:rsidRDefault="00576649" w:rsidP="00197EF3">
      <w:r>
        <w:rPr>
          <w:rFonts w:hint="eastAsia"/>
        </w:rPr>
        <w:t>定量分析：以</w:t>
      </w:r>
      <w:r>
        <w:rPr>
          <w:rFonts w:hint="eastAsia"/>
        </w:rPr>
        <w:t>40m*40m</w:t>
      </w:r>
      <w:r>
        <w:rPr>
          <w:rFonts w:hint="eastAsia"/>
        </w:rPr>
        <w:t>插值得出的误差为标准，采样方案为</w:t>
      </w:r>
      <w:r>
        <w:rPr>
          <w:rFonts w:hint="eastAsia"/>
        </w:rPr>
        <w:t>40m*40m</w:t>
      </w:r>
      <w:r>
        <w:rPr>
          <w:rFonts w:hint="eastAsia"/>
        </w:rPr>
        <w:t>的平均误差为</w:t>
      </w:r>
      <w:r>
        <w:rPr>
          <w:rFonts w:hint="eastAsia"/>
        </w:rPr>
        <w:t>-0.128</w:t>
      </w:r>
      <w:r>
        <w:rPr>
          <w:rFonts w:hint="eastAsia"/>
        </w:rPr>
        <w:t>，均方差为</w:t>
      </w:r>
      <w:r>
        <w:rPr>
          <w:rFonts w:hint="eastAsia"/>
        </w:rPr>
        <w:t>7.183</w:t>
      </w:r>
      <w:r>
        <w:rPr>
          <w:rFonts w:hint="eastAsia"/>
        </w:rPr>
        <w:t>，最大绝对误差</w:t>
      </w:r>
      <w:r w:rsidR="00875E8E">
        <w:rPr>
          <w:rFonts w:hint="eastAsia"/>
        </w:rPr>
        <w:t>为</w:t>
      </w:r>
      <w:r w:rsidR="00875E8E">
        <w:rPr>
          <w:rFonts w:hint="eastAsia"/>
        </w:rPr>
        <w:t>10.4</w:t>
      </w:r>
      <w:r w:rsidR="00875E8E">
        <w:rPr>
          <w:rFonts w:hint="eastAsia"/>
        </w:rPr>
        <w:t>，最大相对误差为</w:t>
      </w:r>
      <w:r w:rsidR="00875E8E">
        <w:rPr>
          <w:rFonts w:hint="eastAsia"/>
        </w:rPr>
        <w:t>8.39%</w:t>
      </w:r>
      <w:r w:rsidR="00875E8E">
        <w:rPr>
          <w:rFonts w:hint="eastAsia"/>
        </w:rPr>
        <w:t>，采样方案为</w:t>
      </w:r>
      <w:r w:rsidR="00875E8E">
        <w:rPr>
          <w:rFonts w:hint="eastAsia"/>
        </w:rPr>
        <w:t>80m*80m</w:t>
      </w:r>
      <w:r w:rsidR="00875E8E">
        <w:rPr>
          <w:rFonts w:hint="eastAsia"/>
        </w:rPr>
        <w:t>的平均误差为</w:t>
      </w:r>
      <w:r w:rsidR="00875E8E">
        <w:rPr>
          <w:rFonts w:hint="eastAsia"/>
        </w:rPr>
        <w:t>0.342</w:t>
      </w:r>
      <w:r w:rsidR="00875E8E">
        <w:rPr>
          <w:rFonts w:hint="eastAsia"/>
        </w:rPr>
        <w:t>，均方差为</w:t>
      </w:r>
      <w:r w:rsidR="005154A7">
        <w:rPr>
          <w:rFonts w:hint="eastAsia"/>
        </w:rPr>
        <w:t>1</w:t>
      </w:r>
      <w:r w:rsidR="00465463">
        <w:rPr>
          <w:rFonts w:hint="eastAsia"/>
        </w:rPr>
        <w:t>0</w:t>
      </w:r>
      <w:r w:rsidR="00875E8E">
        <w:rPr>
          <w:rFonts w:hint="eastAsia"/>
        </w:rPr>
        <w:t>.892</w:t>
      </w:r>
      <w:r w:rsidR="00875E8E">
        <w:rPr>
          <w:rFonts w:hint="eastAsia"/>
        </w:rPr>
        <w:t>，最大绝对误差为</w:t>
      </w:r>
      <w:r w:rsidR="00875E8E">
        <w:rPr>
          <w:rFonts w:hint="eastAsia"/>
        </w:rPr>
        <w:t>13.5</w:t>
      </w:r>
      <w:r w:rsidR="00875E8E">
        <w:rPr>
          <w:rFonts w:hint="eastAsia"/>
        </w:rPr>
        <w:t>，最大相对误差为</w:t>
      </w:r>
      <w:r w:rsidR="00875E8E">
        <w:rPr>
          <w:rFonts w:hint="eastAsia"/>
        </w:rPr>
        <w:t>10.89%</w:t>
      </w:r>
      <w:r w:rsidR="00875E8E">
        <w:rPr>
          <w:rFonts w:hint="eastAsia"/>
        </w:rPr>
        <w:t>。可以看出</w:t>
      </w:r>
      <w:r w:rsidR="00465463">
        <w:rPr>
          <w:rFonts w:hint="eastAsia"/>
        </w:rPr>
        <w:t>采样方案为</w:t>
      </w:r>
      <w:r w:rsidR="00465463">
        <w:rPr>
          <w:rFonts w:hint="eastAsia"/>
        </w:rPr>
        <w:t>80m*80m</w:t>
      </w:r>
      <w:r w:rsidR="00465463">
        <w:rPr>
          <w:rFonts w:hint="eastAsia"/>
        </w:rPr>
        <w:t>的误差均大于采样方案为</w:t>
      </w:r>
      <w:r w:rsidR="00465463">
        <w:rPr>
          <w:rFonts w:hint="eastAsia"/>
        </w:rPr>
        <w:t>40m*40m</w:t>
      </w:r>
      <w:r w:rsidR="00465463">
        <w:rPr>
          <w:rFonts w:hint="eastAsia"/>
        </w:rPr>
        <w:t>的误差值。</w:t>
      </w:r>
    </w:p>
    <w:p w14:paraId="4B037E46" w14:textId="2982BE37" w:rsidR="00465463" w:rsidRDefault="00465463" w:rsidP="00197EF3">
      <w:r>
        <w:rPr>
          <w:rFonts w:hint="eastAsia"/>
        </w:rPr>
        <w:t>综上：采样方案选择</w:t>
      </w:r>
      <w:r>
        <w:rPr>
          <w:rFonts w:hint="eastAsia"/>
        </w:rPr>
        <w:t>40m*40m</w:t>
      </w:r>
      <w:r>
        <w:rPr>
          <w:rFonts w:hint="eastAsia"/>
        </w:rPr>
        <w:t>的规矩栅格取样技术，共采集</w:t>
      </w:r>
      <w:r>
        <w:rPr>
          <w:rFonts w:hint="eastAsia"/>
        </w:rPr>
        <w:t>21*21</w:t>
      </w:r>
      <w:r>
        <w:rPr>
          <w:rFonts w:hint="eastAsia"/>
        </w:rPr>
        <w:t>个采样点。</w:t>
      </w:r>
      <w:r w:rsidR="00B947B1">
        <w:rPr>
          <w:rFonts w:hint="eastAsia"/>
        </w:rPr>
        <w:t>所取样点区间经度从</w:t>
      </w:r>
      <w:r w:rsidR="00B947B1">
        <w:rPr>
          <w:rFonts w:hint="eastAsia"/>
        </w:rPr>
        <w:t>113.9357</w:t>
      </w:r>
      <w:r w:rsidR="004D3A84">
        <w:rPr>
          <w:rFonts w:hint="eastAsia"/>
        </w:rPr>
        <w:t>～</w:t>
      </w:r>
      <w:r w:rsidR="004D3A84">
        <w:rPr>
          <w:rFonts w:hint="eastAsia"/>
        </w:rPr>
        <w:t>113.9427</w:t>
      </w:r>
      <w:r w:rsidR="004D3A84">
        <w:rPr>
          <w:rFonts w:hint="eastAsia"/>
        </w:rPr>
        <w:t>，纬度从</w:t>
      </w:r>
      <w:r w:rsidR="004D3A84">
        <w:rPr>
          <w:rFonts w:hint="eastAsia"/>
        </w:rPr>
        <w:t>22.5278</w:t>
      </w:r>
      <w:r w:rsidR="004D3A84">
        <w:rPr>
          <w:rFonts w:hint="eastAsia"/>
        </w:rPr>
        <w:t>～</w:t>
      </w:r>
      <w:r w:rsidR="004D3A84">
        <w:rPr>
          <w:rFonts w:hint="eastAsia"/>
        </w:rPr>
        <w:t>22.5348</w:t>
      </w:r>
      <w:r w:rsidR="004D3A84">
        <w:rPr>
          <w:rFonts w:hint="eastAsia"/>
        </w:rPr>
        <w:t>。如图所示。</w:t>
      </w:r>
    </w:p>
    <w:p w14:paraId="3E6450F6" w14:textId="12481F71" w:rsidR="004D3A84" w:rsidRDefault="004D3A84" w:rsidP="00197EF3">
      <w:pPr>
        <w:pStyle w:val="3"/>
      </w:pPr>
      <w:bookmarkStart w:id="134" w:name="_Toc509700938"/>
      <w:bookmarkStart w:id="135" w:name="_Toc509918956"/>
      <w:r>
        <w:rPr>
          <w:rFonts w:hint="eastAsia"/>
        </w:rPr>
        <w:lastRenderedPageBreak/>
        <w:t>5.</w:t>
      </w:r>
      <w:r w:rsidR="00F019E8">
        <w:t>3</w:t>
      </w:r>
      <w:r>
        <w:rPr>
          <w:rFonts w:hint="eastAsia"/>
        </w:rPr>
        <w:t>插值方法比较</w:t>
      </w:r>
      <w:bookmarkEnd w:id="134"/>
      <w:bookmarkEnd w:id="135"/>
    </w:p>
    <w:p w14:paraId="13D2C71D" w14:textId="755BEC40" w:rsidR="004D3A84" w:rsidRDefault="004D3A84" w:rsidP="00197EF3">
      <w:r>
        <w:rPr>
          <w:rFonts w:hint="eastAsia"/>
        </w:rPr>
        <w:t>在第</w:t>
      </w:r>
      <w:r>
        <w:rPr>
          <w:rFonts w:hint="eastAsia"/>
        </w:rPr>
        <w:t>4</w:t>
      </w:r>
      <w:r>
        <w:rPr>
          <w:rFonts w:hint="eastAsia"/>
        </w:rPr>
        <w:t>章中介绍了几种插值方法，本次实验在其中选取了以下</w:t>
      </w:r>
      <w:r>
        <w:rPr>
          <w:rFonts w:hint="eastAsia"/>
        </w:rPr>
        <w:t>5</w:t>
      </w:r>
      <w:r>
        <w:rPr>
          <w:rFonts w:hint="eastAsia"/>
        </w:rPr>
        <w:t>种插值方法进行比较，分别是：</w:t>
      </w:r>
      <w:r w:rsidR="0051433D">
        <w:rPr>
          <w:rFonts w:hint="eastAsia"/>
        </w:rPr>
        <w:t>析取</w:t>
      </w:r>
      <w:r w:rsidR="0051433D">
        <w:t>克里金</w:t>
      </w:r>
      <w:r w:rsidR="0051433D">
        <w:rPr>
          <w:rFonts w:hint="eastAsia"/>
        </w:rPr>
        <w:t>插值法、</w:t>
      </w:r>
      <w:proofErr w:type="gramStart"/>
      <w:r w:rsidR="0051433D">
        <w:rPr>
          <w:rFonts w:hint="eastAsia"/>
        </w:rPr>
        <w:t>泛</w:t>
      </w:r>
      <w:r w:rsidR="0051433D">
        <w:t>克里</w:t>
      </w:r>
      <w:proofErr w:type="gramEnd"/>
      <w:r w:rsidR="0051433D">
        <w:t>金</w:t>
      </w:r>
      <w:r w:rsidR="0051433D">
        <w:rPr>
          <w:rFonts w:hint="eastAsia"/>
        </w:rPr>
        <w:t>插值法、径向基函数插值法、局部多项式插值法</w:t>
      </w:r>
      <w:r>
        <w:rPr>
          <w:rFonts w:hint="eastAsia"/>
        </w:rPr>
        <w:t>、</w:t>
      </w:r>
      <w:proofErr w:type="gramStart"/>
      <w:r>
        <w:rPr>
          <w:rFonts w:hint="eastAsia"/>
        </w:rPr>
        <w:t>简单</w:t>
      </w:r>
      <w:r w:rsidR="008D2C51">
        <w:t>克</w:t>
      </w:r>
      <w:proofErr w:type="gramEnd"/>
      <w:r w:rsidR="008D2C51">
        <w:t>里金</w:t>
      </w:r>
      <w:r w:rsidR="0051433D">
        <w:rPr>
          <w:rFonts w:hint="eastAsia"/>
        </w:rPr>
        <w:t>插值法</w:t>
      </w:r>
      <w:r>
        <w:rPr>
          <w:rFonts w:hint="eastAsia"/>
        </w:rPr>
        <w:t>。对</w:t>
      </w:r>
      <w:r>
        <w:rPr>
          <w:rFonts w:hint="eastAsia"/>
        </w:rPr>
        <w:t>5</w:t>
      </w:r>
      <w:r>
        <w:rPr>
          <w:rFonts w:hint="eastAsia"/>
        </w:rPr>
        <w:t>种插值法生成分析图的误差进行定量分析，对其信号分析图进行定性分析，得到较好的</w:t>
      </w:r>
      <w:r w:rsidR="00162C73">
        <w:rPr>
          <w:rFonts w:hint="eastAsia"/>
        </w:rPr>
        <w:t>信号分析图。</w:t>
      </w:r>
    </w:p>
    <w:p w14:paraId="577DB4A4" w14:textId="17E121C9" w:rsidR="00162C73" w:rsidRDefault="00F019E8" w:rsidP="00197EF3">
      <w:pPr>
        <w:pStyle w:val="4"/>
      </w:pPr>
      <w:r>
        <w:rPr>
          <w:rFonts w:hint="eastAsia"/>
        </w:rPr>
        <w:t>5.3</w:t>
      </w:r>
      <w:r w:rsidR="00162C73">
        <w:rPr>
          <w:rFonts w:hint="eastAsia"/>
        </w:rPr>
        <w:t xml:space="preserve">.1 </w:t>
      </w:r>
      <w:r w:rsidR="00162C73">
        <w:rPr>
          <w:rFonts w:hint="eastAsia"/>
        </w:rPr>
        <w:t>局部多项式插值</w:t>
      </w:r>
    </w:p>
    <w:p w14:paraId="07D72C1C" w14:textId="62241212" w:rsidR="00162C73" w:rsidRDefault="0051433D" w:rsidP="00197EF3">
      <w:r>
        <w:rPr>
          <w:rFonts w:hint="eastAsia"/>
        </w:rPr>
        <w:t>使用多个多项式来进行插值的方法称之为局部多项式插值法，</w:t>
      </w:r>
      <w:r w:rsidR="00DB6587">
        <w:rPr>
          <w:rFonts w:hint="eastAsia"/>
        </w:rPr>
        <w:t>在相近的范围内分布着多个多项式，局部多项式插值法得到的结果不是很准确但是，它得到的</w:t>
      </w:r>
      <w:proofErr w:type="gramStart"/>
      <w:r w:rsidR="00DB6587">
        <w:rPr>
          <w:rFonts w:hint="eastAsia"/>
        </w:rPr>
        <w:t>分析图会很</w:t>
      </w:r>
      <w:proofErr w:type="gramEnd"/>
      <w:r w:rsidR="00DB6587">
        <w:rPr>
          <w:rFonts w:hint="eastAsia"/>
        </w:rPr>
        <w:t>平滑，如果目标对象有短距离内变化的特别大，可以考虑采用局部多项式法来进行插值。</w:t>
      </w:r>
    </w:p>
    <w:p w14:paraId="3D59FF2B" w14:textId="70589392" w:rsidR="00EB4266" w:rsidRDefault="00162C73" w:rsidP="00197EF3">
      <w:r w:rsidRPr="00162C73">
        <w:rPr>
          <w:rFonts w:hint="eastAsia"/>
        </w:rPr>
        <w:t>在</w:t>
      </w:r>
      <w:r w:rsidRPr="00162C73">
        <w:rPr>
          <w:rFonts w:hint="eastAsia"/>
        </w:rPr>
        <w:t>ArcGIS</w:t>
      </w:r>
      <w:r w:rsidRPr="00162C73">
        <w:rPr>
          <w:rFonts w:hint="eastAsia"/>
        </w:rPr>
        <w:t>中利用局部多项式插值方法进行空间插值</w:t>
      </w:r>
      <w:r>
        <w:rPr>
          <w:rFonts w:hint="eastAsia"/>
        </w:rPr>
        <w:t>，得到下图：</w:t>
      </w:r>
    </w:p>
    <w:p w14:paraId="37631CE7" w14:textId="68A801F5" w:rsidR="00162C73" w:rsidRDefault="00162C73" w:rsidP="00FC5E81">
      <w:pPr>
        <w:pStyle w:val="af1"/>
      </w:pPr>
      <w:r>
        <w:rPr>
          <w:noProof/>
        </w:rPr>
        <w:drawing>
          <wp:inline distT="0" distB="0" distL="0" distR="0" wp14:anchorId="10601256" wp14:editId="1E529DE2">
            <wp:extent cx="3508205" cy="216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局部多项式插值.png"/>
                    <pic:cNvPicPr/>
                  </pic:nvPicPr>
                  <pic:blipFill>
                    <a:blip r:embed="rId45">
                      <a:extLst>
                        <a:ext uri="{28A0092B-C50C-407E-A947-70E740481C1C}">
                          <a14:useLocalDpi xmlns:a14="http://schemas.microsoft.com/office/drawing/2010/main" val="0"/>
                        </a:ext>
                      </a:extLst>
                    </a:blip>
                    <a:stretch>
                      <a:fillRect/>
                    </a:stretch>
                  </pic:blipFill>
                  <pic:spPr>
                    <a:xfrm>
                      <a:off x="0" y="0"/>
                      <a:ext cx="3508205" cy="2160000"/>
                    </a:xfrm>
                    <a:prstGeom prst="rect">
                      <a:avLst/>
                    </a:prstGeom>
                  </pic:spPr>
                </pic:pic>
              </a:graphicData>
            </a:graphic>
          </wp:inline>
        </w:drawing>
      </w:r>
    </w:p>
    <w:p w14:paraId="449E442E" w14:textId="542C595D" w:rsidR="002E526F" w:rsidRPr="002E526F" w:rsidRDefault="002E526F" w:rsidP="00FC5E81">
      <w:pPr>
        <w:pStyle w:val="af0"/>
      </w:pPr>
      <w:r w:rsidRPr="002E526F">
        <w:rPr>
          <w:rFonts w:hint="eastAsia"/>
        </w:rPr>
        <w:t>图</w:t>
      </w:r>
      <w:r w:rsidRPr="002E526F">
        <w:rPr>
          <w:rFonts w:hint="eastAsia"/>
        </w:rPr>
        <w:t>5-</w:t>
      </w:r>
      <w:r w:rsidRPr="002E526F">
        <w:t xml:space="preserve">7 </w:t>
      </w:r>
      <w:r w:rsidRPr="002E526F">
        <w:rPr>
          <w:rFonts w:hint="eastAsia"/>
        </w:rPr>
        <w:t>局部多项式分析图</w:t>
      </w:r>
    </w:p>
    <w:p w14:paraId="627F982E" w14:textId="05290BD0" w:rsidR="00162C73" w:rsidRDefault="00162C73" w:rsidP="00197EF3">
      <w:r>
        <w:rPr>
          <w:rFonts w:hint="eastAsia"/>
        </w:rPr>
        <w:t>该图对应的误差表格如下：</w:t>
      </w:r>
    </w:p>
    <w:p w14:paraId="31CE3452" w14:textId="1CD6801C" w:rsidR="009061C6" w:rsidRPr="009061C6" w:rsidRDefault="009061C6" w:rsidP="00FC5E81">
      <w:pPr>
        <w:pStyle w:val="af0"/>
      </w:pPr>
      <w:r w:rsidRPr="002E526F">
        <w:t>表</w:t>
      </w:r>
      <w:r w:rsidRPr="002E526F">
        <w:rPr>
          <w:rFonts w:hint="eastAsia"/>
        </w:rPr>
        <w:t>5-</w:t>
      </w:r>
      <w:r>
        <w:t>4</w:t>
      </w:r>
      <w:r w:rsidRPr="002E526F">
        <w:t xml:space="preserve"> </w:t>
      </w:r>
      <w:r w:rsidRPr="002E526F">
        <w:rPr>
          <w:rFonts w:hint="eastAsia"/>
        </w:rPr>
        <w:t>局部多项式</w:t>
      </w:r>
      <w:r w:rsidRPr="002E526F">
        <w:t>误差</w:t>
      </w:r>
    </w:p>
    <w:tbl>
      <w:tblPr>
        <w:tblStyle w:val="a5"/>
        <w:tblW w:w="0" w:type="auto"/>
        <w:tblInd w:w="-144" w:type="dxa"/>
        <w:tblLook w:val="04A0" w:firstRow="1" w:lastRow="0" w:firstColumn="1" w:lastColumn="0" w:noHBand="0" w:noVBand="1"/>
      </w:tblPr>
      <w:tblGrid>
        <w:gridCol w:w="2127"/>
        <w:gridCol w:w="1335"/>
        <w:gridCol w:w="1659"/>
        <w:gridCol w:w="1659"/>
        <w:gridCol w:w="1660"/>
      </w:tblGrid>
      <w:tr w:rsidR="00CE34D4" w:rsidRPr="009061C6" w14:paraId="6D0B509B" w14:textId="77777777" w:rsidTr="00CE34D4">
        <w:trPr>
          <w:trHeight w:val="325"/>
        </w:trPr>
        <w:tc>
          <w:tcPr>
            <w:tcW w:w="2127" w:type="dxa"/>
            <w:tcBorders>
              <w:left w:val="nil"/>
              <w:bottom w:val="single" w:sz="4" w:space="0" w:color="auto"/>
              <w:right w:val="nil"/>
            </w:tcBorders>
          </w:tcPr>
          <w:p w14:paraId="6B212378" w14:textId="77777777" w:rsidR="00162C73" w:rsidRPr="009061C6" w:rsidRDefault="00162C73" w:rsidP="00FC5E81">
            <w:pPr>
              <w:pStyle w:val="af1"/>
            </w:pPr>
            <w:r w:rsidRPr="009061C6">
              <w:rPr>
                <w:rFonts w:hint="eastAsia"/>
              </w:rPr>
              <w:t>方案</w:t>
            </w:r>
          </w:p>
        </w:tc>
        <w:tc>
          <w:tcPr>
            <w:tcW w:w="1335" w:type="dxa"/>
            <w:tcBorders>
              <w:left w:val="nil"/>
              <w:bottom w:val="single" w:sz="4" w:space="0" w:color="auto"/>
              <w:right w:val="nil"/>
            </w:tcBorders>
          </w:tcPr>
          <w:p w14:paraId="715AA708" w14:textId="77777777" w:rsidR="00162C73" w:rsidRPr="009061C6" w:rsidRDefault="00162C73" w:rsidP="00FC5E81">
            <w:pPr>
              <w:pStyle w:val="af1"/>
            </w:pPr>
            <w:r w:rsidRPr="009061C6">
              <w:rPr>
                <w:rFonts w:hint="eastAsia"/>
              </w:rPr>
              <w:t>平均误差</w:t>
            </w:r>
          </w:p>
        </w:tc>
        <w:tc>
          <w:tcPr>
            <w:tcW w:w="1659" w:type="dxa"/>
            <w:tcBorders>
              <w:left w:val="nil"/>
              <w:bottom w:val="single" w:sz="4" w:space="0" w:color="auto"/>
              <w:right w:val="nil"/>
            </w:tcBorders>
          </w:tcPr>
          <w:p w14:paraId="3DC6C23C" w14:textId="77777777" w:rsidR="00162C73" w:rsidRPr="009061C6" w:rsidRDefault="00162C73" w:rsidP="00FC5E81">
            <w:pPr>
              <w:pStyle w:val="af1"/>
            </w:pPr>
            <w:r w:rsidRPr="009061C6">
              <w:rPr>
                <w:rFonts w:hint="eastAsia"/>
              </w:rPr>
              <w:t>均方差</w:t>
            </w:r>
          </w:p>
        </w:tc>
        <w:tc>
          <w:tcPr>
            <w:tcW w:w="1659" w:type="dxa"/>
            <w:tcBorders>
              <w:left w:val="nil"/>
              <w:bottom w:val="single" w:sz="4" w:space="0" w:color="auto"/>
              <w:right w:val="nil"/>
            </w:tcBorders>
          </w:tcPr>
          <w:p w14:paraId="0D165A08" w14:textId="77777777" w:rsidR="00162C73" w:rsidRPr="009061C6" w:rsidRDefault="00162C73" w:rsidP="00FC5E81">
            <w:pPr>
              <w:pStyle w:val="af1"/>
            </w:pPr>
            <w:r w:rsidRPr="009061C6">
              <w:rPr>
                <w:rFonts w:hint="eastAsia"/>
              </w:rPr>
              <w:t>最大绝对误差</w:t>
            </w:r>
          </w:p>
        </w:tc>
        <w:tc>
          <w:tcPr>
            <w:tcW w:w="1660" w:type="dxa"/>
            <w:tcBorders>
              <w:left w:val="nil"/>
              <w:bottom w:val="single" w:sz="4" w:space="0" w:color="auto"/>
              <w:right w:val="nil"/>
            </w:tcBorders>
          </w:tcPr>
          <w:p w14:paraId="2D889D67" w14:textId="77777777" w:rsidR="00162C73" w:rsidRPr="009061C6" w:rsidRDefault="00162C73" w:rsidP="00FC5E81">
            <w:pPr>
              <w:pStyle w:val="af1"/>
            </w:pPr>
            <w:r w:rsidRPr="009061C6">
              <w:rPr>
                <w:rFonts w:hint="eastAsia"/>
              </w:rPr>
              <w:t>最大相对误差</w:t>
            </w:r>
          </w:p>
        </w:tc>
      </w:tr>
      <w:tr w:rsidR="00CE34D4" w:rsidRPr="009061C6" w14:paraId="21D4E0F2" w14:textId="77777777" w:rsidTr="00CE34D4">
        <w:tc>
          <w:tcPr>
            <w:tcW w:w="2127" w:type="dxa"/>
            <w:tcBorders>
              <w:left w:val="nil"/>
              <w:bottom w:val="single" w:sz="4" w:space="0" w:color="auto"/>
              <w:right w:val="nil"/>
            </w:tcBorders>
          </w:tcPr>
          <w:p w14:paraId="6620427E" w14:textId="76BB25DF" w:rsidR="00162C73" w:rsidRPr="009061C6" w:rsidRDefault="00162C73" w:rsidP="00FC5E81">
            <w:pPr>
              <w:pStyle w:val="af1"/>
            </w:pPr>
            <w:r w:rsidRPr="009061C6">
              <w:rPr>
                <w:rFonts w:hint="eastAsia"/>
              </w:rPr>
              <w:t>局部多项式插值</w:t>
            </w:r>
          </w:p>
        </w:tc>
        <w:tc>
          <w:tcPr>
            <w:tcW w:w="1335" w:type="dxa"/>
            <w:tcBorders>
              <w:left w:val="nil"/>
              <w:bottom w:val="single" w:sz="4" w:space="0" w:color="auto"/>
              <w:right w:val="nil"/>
            </w:tcBorders>
          </w:tcPr>
          <w:p w14:paraId="7EA3C319" w14:textId="304AE347" w:rsidR="00162C73" w:rsidRPr="009061C6" w:rsidRDefault="00162C73" w:rsidP="00FC5E81">
            <w:pPr>
              <w:pStyle w:val="af1"/>
            </w:pPr>
            <w:r w:rsidRPr="009061C6">
              <w:rPr>
                <w:rFonts w:hint="eastAsia"/>
              </w:rPr>
              <w:t>0.343</w:t>
            </w:r>
          </w:p>
        </w:tc>
        <w:tc>
          <w:tcPr>
            <w:tcW w:w="1659" w:type="dxa"/>
            <w:tcBorders>
              <w:left w:val="nil"/>
              <w:bottom w:val="single" w:sz="4" w:space="0" w:color="auto"/>
              <w:right w:val="nil"/>
            </w:tcBorders>
          </w:tcPr>
          <w:p w14:paraId="6B80826D" w14:textId="7C716CA1" w:rsidR="00162C73" w:rsidRPr="009061C6" w:rsidRDefault="00162C73" w:rsidP="00FC5E81">
            <w:pPr>
              <w:pStyle w:val="af1"/>
            </w:pPr>
            <w:r w:rsidRPr="009061C6">
              <w:rPr>
                <w:rFonts w:hint="eastAsia"/>
              </w:rPr>
              <w:t>10.183</w:t>
            </w:r>
          </w:p>
        </w:tc>
        <w:tc>
          <w:tcPr>
            <w:tcW w:w="1659" w:type="dxa"/>
            <w:tcBorders>
              <w:left w:val="nil"/>
              <w:bottom w:val="single" w:sz="4" w:space="0" w:color="auto"/>
              <w:right w:val="nil"/>
            </w:tcBorders>
          </w:tcPr>
          <w:p w14:paraId="3C18829D" w14:textId="14158E8B" w:rsidR="00162C73" w:rsidRPr="009061C6" w:rsidRDefault="00EE435B" w:rsidP="00FC5E81">
            <w:pPr>
              <w:pStyle w:val="af1"/>
            </w:pPr>
            <w:r w:rsidRPr="009061C6">
              <w:rPr>
                <w:rFonts w:hint="eastAsia"/>
              </w:rPr>
              <w:t>30</w:t>
            </w:r>
            <w:r w:rsidR="00162C73" w:rsidRPr="009061C6">
              <w:rPr>
                <w:rFonts w:hint="eastAsia"/>
              </w:rPr>
              <w:t>.4</w:t>
            </w:r>
          </w:p>
        </w:tc>
        <w:tc>
          <w:tcPr>
            <w:tcW w:w="1660" w:type="dxa"/>
            <w:tcBorders>
              <w:left w:val="nil"/>
              <w:bottom w:val="single" w:sz="4" w:space="0" w:color="auto"/>
              <w:right w:val="nil"/>
            </w:tcBorders>
          </w:tcPr>
          <w:p w14:paraId="135793FC" w14:textId="137430E1" w:rsidR="00162C73" w:rsidRPr="009061C6" w:rsidRDefault="00EE435B" w:rsidP="00FC5E81">
            <w:pPr>
              <w:pStyle w:val="af1"/>
            </w:pPr>
            <w:r w:rsidRPr="009061C6">
              <w:rPr>
                <w:rFonts w:hint="eastAsia"/>
              </w:rPr>
              <w:t>24.52</w:t>
            </w:r>
            <w:r w:rsidR="00162C73" w:rsidRPr="009061C6">
              <w:rPr>
                <w:rFonts w:hint="eastAsia"/>
              </w:rPr>
              <w:t>%</w:t>
            </w:r>
          </w:p>
        </w:tc>
      </w:tr>
    </w:tbl>
    <w:p w14:paraId="0038267C" w14:textId="67C39AC6" w:rsidR="00162C73" w:rsidRDefault="00F019E8" w:rsidP="00197EF3">
      <w:pPr>
        <w:pStyle w:val="4"/>
      </w:pPr>
      <w:r>
        <w:rPr>
          <w:rFonts w:hint="eastAsia"/>
        </w:rPr>
        <w:t>5.3</w:t>
      </w:r>
      <w:r w:rsidR="00162C73">
        <w:rPr>
          <w:rFonts w:hint="eastAsia"/>
        </w:rPr>
        <w:t xml:space="preserve">.2 </w:t>
      </w:r>
      <w:r w:rsidR="00162C73">
        <w:rPr>
          <w:rFonts w:hint="eastAsia"/>
        </w:rPr>
        <w:t>径向基函数插值</w:t>
      </w:r>
    </w:p>
    <w:p w14:paraId="34D73E80" w14:textId="1CF4F645" w:rsidR="00DB6587" w:rsidRDefault="00DB6587" w:rsidP="00197EF3">
      <w:r w:rsidRPr="00DB6587">
        <w:rPr>
          <w:rFonts w:hint="eastAsia"/>
        </w:rPr>
        <w:t>径向基函数插值</w:t>
      </w:r>
      <w:r>
        <w:rPr>
          <w:rFonts w:hint="eastAsia"/>
        </w:rPr>
        <w:t>是精确插值方法的一种，这是它与局部多项式插值法最大的区别，它会将所有采集的样点都走过一遍，在径向基函数插值中最常使用的是以下</w:t>
      </w:r>
      <w:r>
        <w:rPr>
          <w:rFonts w:hint="eastAsia"/>
        </w:rPr>
        <w:t>5</w:t>
      </w:r>
      <w:r>
        <w:rPr>
          <w:rFonts w:hint="eastAsia"/>
        </w:rPr>
        <w:t>中函数，</w:t>
      </w:r>
      <w:r>
        <w:rPr>
          <w:rFonts w:hint="eastAsia"/>
        </w:rPr>
        <w:lastRenderedPageBreak/>
        <w:t>规则样条函数、高次曲面函数、张力样条函数、</w:t>
      </w:r>
      <w:r w:rsidR="00393842">
        <w:rPr>
          <w:rFonts w:hint="eastAsia"/>
        </w:rPr>
        <w:t>平面样条函数和反高次曲面样条函数。不同的函数意味着生成的曲面会以怎样的一种方式去经过采集点。</w:t>
      </w:r>
    </w:p>
    <w:p w14:paraId="793E381A" w14:textId="1F56F009" w:rsidR="00792440" w:rsidRPr="00162C73" w:rsidRDefault="00393842" w:rsidP="00197EF3">
      <w:r>
        <w:rPr>
          <w:rFonts w:hint="eastAsia"/>
        </w:rPr>
        <w:t>如果采样点足够的多的话，径向基函数插值是一种很好的方法，因为它可以精确的描述每一个点，在缓慢变化的曲面上，径向基函数插值的表现也十分优秀，如果目标对象有短距离内变化的特别大，径向基函数插值会显得十分不准确，所以在采集点在短距离内不是很稳定时，不适合使用该方法。</w:t>
      </w:r>
    </w:p>
    <w:p w14:paraId="0EB199B8" w14:textId="4820F7B3" w:rsidR="00162C73" w:rsidRPr="00162C73" w:rsidRDefault="00792440" w:rsidP="00197EF3">
      <w:r w:rsidRPr="00162C73">
        <w:rPr>
          <w:rFonts w:hint="eastAsia"/>
        </w:rPr>
        <w:t>在</w:t>
      </w:r>
      <w:r w:rsidRPr="00162C73">
        <w:rPr>
          <w:rFonts w:hint="eastAsia"/>
        </w:rPr>
        <w:t>ArcGIS</w:t>
      </w:r>
      <w:r w:rsidRPr="00162C73">
        <w:rPr>
          <w:rFonts w:hint="eastAsia"/>
        </w:rPr>
        <w:t>中利用</w:t>
      </w:r>
      <w:r>
        <w:rPr>
          <w:rFonts w:hint="eastAsia"/>
        </w:rPr>
        <w:t>径向基函数</w:t>
      </w:r>
      <w:r w:rsidRPr="00162C73">
        <w:rPr>
          <w:rFonts w:hint="eastAsia"/>
        </w:rPr>
        <w:t>插值方法进行空间插值</w:t>
      </w:r>
      <w:r>
        <w:rPr>
          <w:rFonts w:hint="eastAsia"/>
        </w:rPr>
        <w:t>，得到下图</w:t>
      </w:r>
    </w:p>
    <w:p w14:paraId="46CC89D0" w14:textId="1ADE5E09" w:rsidR="00DB02C8" w:rsidRDefault="00792440" w:rsidP="00FC5E81">
      <w:pPr>
        <w:pStyle w:val="af1"/>
      </w:pPr>
      <w:r>
        <w:rPr>
          <w:noProof/>
        </w:rPr>
        <w:drawing>
          <wp:inline distT="0" distB="0" distL="0" distR="0" wp14:anchorId="5FCA2C73" wp14:editId="02506C15">
            <wp:extent cx="3469854" cy="2160000"/>
            <wp:effectExtent l="0" t="0" r="1016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径向基插值法.png"/>
                    <pic:cNvPicPr/>
                  </pic:nvPicPr>
                  <pic:blipFill>
                    <a:blip r:embed="rId46">
                      <a:extLst>
                        <a:ext uri="{28A0092B-C50C-407E-A947-70E740481C1C}">
                          <a14:useLocalDpi xmlns:a14="http://schemas.microsoft.com/office/drawing/2010/main" val="0"/>
                        </a:ext>
                      </a:extLst>
                    </a:blip>
                    <a:stretch>
                      <a:fillRect/>
                    </a:stretch>
                  </pic:blipFill>
                  <pic:spPr>
                    <a:xfrm>
                      <a:off x="0" y="0"/>
                      <a:ext cx="3469854" cy="2160000"/>
                    </a:xfrm>
                    <a:prstGeom prst="rect">
                      <a:avLst/>
                    </a:prstGeom>
                  </pic:spPr>
                </pic:pic>
              </a:graphicData>
            </a:graphic>
          </wp:inline>
        </w:drawing>
      </w:r>
    </w:p>
    <w:p w14:paraId="52EEF4A9" w14:textId="4777FF17" w:rsidR="002E526F" w:rsidRDefault="002E526F" w:rsidP="00FC5E81">
      <w:pPr>
        <w:pStyle w:val="af0"/>
      </w:pPr>
      <w:r w:rsidRPr="002E526F">
        <w:rPr>
          <w:rFonts w:hint="eastAsia"/>
        </w:rPr>
        <w:t>图</w:t>
      </w:r>
      <w:r w:rsidRPr="002E526F">
        <w:rPr>
          <w:rFonts w:hint="eastAsia"/>
        </w:rPr>
        <w:t>5-</w:t>
      </w:r>
      <w:r>
        <w:t>8</w:t>
      </w:r>
      <w:r w:rsidRPr="002E526F">
        <w:t xml:space="preserve"> </w:t>
      </w:r>
      <w:r>
        <w:rPr>
          <w:rFonts w:hint="eastAsia"/>
        </w:rPr>
        <w:t>径向基函数</w:t>
      </w:r>
      <w:r w:rsidRPr="002E526F">
        <w:rPr>
          <w:rFonts w:hint="eastAsia"/>
        </w:rPr>
        <w:t>分析图</w:t>
      </w:r>
    </w:p>
    <w:p w14:paraId="002AE174" w14:textId="77777777" w:rsidR="00792440" w:rsidRDefault="00792440" w:rsidP="00197EF3">
      <w:r>
        <w:rPr>
          <w:rFonts w:hint="eastAsia"/>
        </w:rPr>
        <w:t>该图对应的误差表格如下：</w:t>
      </w:r>
    </w:p>
    <w:p w14:paraId="3119A9E9" w14:textId="65545114" w:rsidR="009061C6" w:rsidRPr="009061C6" w:rsidRDefault="009061C6" w:rsidP="00FC5E81">
      <w:pPr>
        <w:pStyle w:val="af0"/>
      </w:pPr>
      <w:r w:rsidRPr="002E526F">
        <w:t>表</w:t>
      </w:r>
      <w:r w:rsidRPr="002E526F">
        <w:rPr>
          <w:rFonts w:hint="eastAsia"/>
        </w:rPr>
        <w:t>5-</w:t>
      </w:r>
      <w:r>
        <w:t>5</w:t>
      </w:r>
      <w:r w:rsidRPr="002E526F">
        <w:t xml:space="preserve"> </w:t>
      </w:r>
      <w:r>
        <w:rPr>
          <w:rFonts w:hint="eastAsia"/>
        </w:rPr>
        <w:t>径向基函数</w:t>
      </w:r>
      <w:r w:rsidRPr="002E526F">
        <w:t>误差</w:t>
      </w:r>
    </w:p>
    <w:tbl>
      <w:tblPr>
        <w:tblStyle w:val="a5"/>
        <w:tblW w:w="0" w:type="auto"/>
        <w:tblLook w:val="04A0" w:firstRow="1" w:lastRow="0" w:firstColumn="1" w:lastColumn="0" w:noHBand="0" w:noVBand="1"/>
      </w:tblPr>
      <w:tblGrid>
        <w:gridCol w:w="1983"/>
        <w:gridCol w:w="1335"/>
        <w:gridCol w:w="1659"/>
        <w:gridCol w:w="1659"/>
        <w:gridCol w:w="1660"/>
      </w:tblGrid>
      <w:tr w:rsidR="00792440" w:rsidRPr="009061C6" w14:paraId="276AC888" w14:textId="77777777" w:rsidTr="00C40E5D">
        <w:trPr>
          <w:trHeight w:val="325"/>
        </w:trPr>
        <w:tc>
          <w:tcPr>
            <w:tcW w:w="1983" w:type="dxa"/>
            <w:tcBorders>
              <w:left w:val="nil"/>
              <w:bottom w:val="single" w:sz="4" w:space="0" w:color="auto"/>
              <w:right w:val="nil"/>
            </w:tcBorders>
          </w:tcPr>
          <w:p w14:paraId="0817BF5D" w14:textId="77777777" w:rsidR="00792440" w:rsidRPr="009061C6" w:rsidRDefault="00792440" w:rsidP="00FC5E81">
            <w:pPr>
              <w:pStyle w:val="af1"/>
            </w:pPr>
            <w:r w:rsidRPr="009061C6">
              <w:rPr>
                <w:rFonts w:hint="eastAsia"/>
              </w:rPr>
              <w:t>方案</w:t>
            </w:r>
          </w:p>
        </w:tc>
        <w:tc>
          <w:tcPr>
            <w:tcW w:w="1335" w:type="dxa"/>
            <w:tcBorders>
              <w:left w:val="nil"/>
              <w:bottom w:val="single" w:sz="4" w:space="0" w:color="auto"/>
              <w:right w:val="nil"/>
            </w:tcBorders>
          </w:tcPr>
          <w:p w14:paraId="12150A50" w14:textId="77777777" w:rsidR="00792440" w:rsidRPr="009061C6" w:rsidRDefault="00792440" w:rsidP="00FC5E81">
            <w:pPr>
              <w:pStyle w:val="af1"/>
            </w:pPr>
            <w:r w:rsidRPr="009061C6">
              <w:rPr>
                <w:rFonts w:hint="eastAsia"/>
              </w:rPr>
              <w:t>平均误差</w:t>
            </w:r>
          </w:p>
        </w:tc>
        <w:tc>
          <w:tcPr>
            <w:tcW w:w="1659" w:type="dxa"/>
            <w:tcBorders>
              <w:left w:val="nil"/>
              <w:bottom w:val="single" w:sz="4" w:space="0" w:color="auto"/>
              <w:right w:val="nil"/>
            </w:tcBorders>
          </w:tcPr>
          <w:p w14:paraId="4C395168" w14:textId="77777777" w:rsidR="00792440" w:rsidRPr="009061C6" w:rsidRDefault="00792440" w:rsidP="00FC5E81">
            <w:pPr>
              <w:pStyle w:val="af1"/>
            </w:pPr>
            <w:r w:rsidRPr="009061C6">
              <w:rPr>
                <w:rFonts w:hint="eastAsia"/>
              </w:rPr>
              <w:t>均方差</w:t>
            </w:r>
          </w:p>
        </w:tc>
        <w:tc>
          <w:tcPr>
            <w:tcW w:w="1659" w:type="dxa"/>
            <w:tcBorders>
              <w:left w:val="nil"/>
              <w:bottom w:val="single" w:sz="4" w:space="0" w:color="auto"/>
              <w:right w:val="nil"/>
            </w:tcBorders>
          </w:tcPr>
          <w:p w14:paraId="4DF4CFC5" w14:textId="77777777" w:rsidR="00792440" w:rsidRPr="009061C6" w:rsidRDefault="00792440" w:rsidP="00FC5E81">
            <w:pPr>
              <w:pStyle w:val="af1"/>
            </w:pPr>
            <w:r w:rsidRPr="009061C6">
              <w:rPr>
                <w:rFonts w:hint="eastAsia"/>
              </w:rPr>
              <w:t>最大绝对误差</w:t>
            </w:r>
          </w:p>
        </w:tc>
        <w:tc>
          <w:tcPr>
            <w:tcW w:w="1660" w:type="dxa"/>
            <w:tcBorders>
              <w:left w:val="nil"/>
              <w:bottom w:val="single" w:sz="4" w:space="0" w:color="auto"/>
              <w:right w:val="nil"/>
            </w:tcBorders>
          </w:tcPr>
          <w:p w14:paraId="43D39793" w14:textId="77777777" w:rsidR="00792440" w:rsidRPr="009061C6" w:rsidRDefault="00792440" w:rsidP="00FC5E81">
            <w:pPr>
              <w:pStyle w:val="af1"/>
            </w:pPr>
            <w:r w:rsidRPr="009061C6">
              <w:rPr>
                <w:rFonts w:hint="eastAsia"/>
              </w:rPr>
              <w:t>最大相对误差</w:t>
            </w:r>
          </w:p>
        </w:tc>
      </w:tr>
      <w:tr w:rsidR="00792440" w:rsidRPr="009061C6" w14:paraId="4BB2E3C8" w14:textId="77777777" w:rsidTr="00C40E5D">
        <w:tc>
          <w:tcPr>
            <w:tcW w:w="1983" w:type="dxa"/>
            <w:tcBorders>
              <w:left w:val="nil"/>
              <w:bottom w:val="single" w:sz="4" w:space="0" w:color="auto"/>
              <w:right w:val="nil"/>
            </w:tcBorders>
          </w:tcPr>
          <w:p w14:paraId="469BD2FC" w14:textId="5F92AD52" w:rsidR="00792440" w:rsidRPr="009061C6" w:rsidRDefault="00792440" w:rsidP="00FC5E81">
            <w:pPr>
              <w:pStyle w:val="af1"/>
            </w:pPr>
            <w:r w:rsidRPr="009061C6">
              <w:rPr>
                <w:rFonts w:hint="eastAsia"/>
              </w:rPr>
              <w:t>径向基函数插值</w:t>
            </w:r>
          </w:p>
        </w:tc>
        <w:tc>
          <w:tcPr>
            <w:tcW w:w="1335" w:type="dxa"/>
            <w:tcBorders>
              <w:left w:val="nil"/>
              <w:bottom w:val="single" w:sz="4" w:space="0" w:color="auto"/>
              <w:right w:val="nil"/>
            </w:tcBorders>
          </w:tcPr>
          <w:p w14:paraId="62F9F59F" w14:textId="12B6A1CA" w:rsidR="00792440" w:rsidRPr="009061C6" w:rsidRDefault="00792440" w:rsidP="00FC5E81">
            <w:pPr>
              <w:pStyle w:val="af1"/>
            </w:pPr>
            <w:r w:rsidRPr="009061C6">
              <w:rPr>
                <w:rFonts w:hint="eastAsia"/>
              </w:rPr>
              <w:t>0.297</w:t>
            </w:r>
          </w:p>
        </w:tc>
        <w:tc>
          <w:tcPr>
            <w:tcW w:w="1659" w:type="dxa"/>
            <w:tcBorders>
              <w:left w:val="nil"/>
              <w:bottom w:val="single" w:sz="4" w:space="0" w:color="auto"/>
              <w:right w:val="nil"/>
            </w:tcBorders>
          </w:tcPr>
          <w:p w14:paraId="2A50BA11" w14:textId="0430CFB4" w:rsidR="00792440" w:rsidRPr="009061C6" w:rsidRDefault="00792440" w:rsidP="00FC5E81">
            <w:pPr>
              <w:pStyle w:val="af1"/>
            </w:pPr>
            <w:r w:rsidRPr="009061C6">
              <w:rPr>
                <w:rFonts w:hint="eastAsia"/>
              </w:rPr>
              <w:t>9.573</w:t>
            </w:r>
          </w:p>
        </w:tc>
        <w:tc>
          <w:tcPr>
            <w:tcW w:w="1659" w:type="dxa"/>
            <w:tcBorders>
              <w:left w:val="nil"/>
              <w:bottom w:val="single" w:sz="4" w:space="0" w:color="auto"/>
              <w:right w:val="nil"/>
            </w:tcBorders>
          </w:tcPr>
          <w:p w14:paraId="75FEE7D4" w14:textId="516F7C61" w:rsidR="00792440" w:rsidRPr="009061C6" w:rsidRDefault="00792440" w:rsidP="00FC5E81">
            <w:pPr>
              <w:pStyle w:val="af1"/>
            </w:pPr>
            <w:r w:rsidRPr="009061C6">
              <w:rPr>
                <w:rFonts w:hint="eastAsia"/>
              </w:rPr>
              <w:t>20.3</w:t>
            </w:r>
          </w:p>
        </w:tc>
        <w:tc>
          <w:tcPr>
            <w:tcW w:w="1660" w:type="dxa"/>
            <w:tcBorders>
              <w:left w:val="nil"/>
              <w:bottom w:val="single" w:sz="4" w:space="0" w:color="auto"/>
              <w:right w:val="nil"/>
            </w:tcBorders>
          </w:tcPr>
          <w:p w14:paraId="4F109F0F" w14:textId="4AEB1FDB" w:rsidR="00792440" w:rsidRPr="009061C6" w:rsidRDefault="00792440" w:rsidP="00FC5E81">
            <w:pPr>
              <w:pStyle w:val="af1"/>
            </w:pPr>
            <w:r w:rsidRPr="009061C6">
              <w:rPr>
                <w:rFonts w:hint="eastAsia"/>
              </w:rPr>
              <w:t>16.371%</w:t>
            </w:r>
          </w:p>
        </w:tc>
      </w:tr>
    </w:tbl>
    <w:p w14:paraId="222BAA24" w14:textId="1404AB2F" w:rsidR="00792440" w:rsidRDefault="00F019E8" w:rsidP="00197EF3">
      <w:pPr>
        <w:pStyle w:val="4"/>
      </w:pPr>
      <w:r>
        <w:rPr>
          <w:rFonts w:hint="eastAsia"/>
        </w:rPr>
        <w:t>5.3</w:t>
      </w:r>
      <w:r w:rsidR="00792440">
        <w:t xml:space="preserve">.3 </w:t>
      </w:r>
      <w:proofErr w:type="gramStart"/>
      <w:r w:rsidR="00D36529">
        <w:rPr>
          <w:rFonts w:hint="eastAsia"/>
        </w:rPr>
        <w:t>简单</w:t>
      </w:r>
      <w:r w:rsidR="008D2C51">
        <w:t>克</w:t>
      </w:r>
      <w:proofErr w:type="gramEnd"/>
      <w:r w:rsidR="008D2C51">
        <w:t>里金</w:t>
      </w:r>
      <w:r w:rsidR="008A4CBF">
        <w:rPr>
          <w:rFonts w:hint="eastAsia"/>
        </w:rPr>
        <w:t>插值法</w:t>
      </w:r>
    </w:p>
    <w:p w14:paraId="52E588AE" w14:textId="50BC186E" w:rsidR="008A4CBF" w:rsidRDefault="008A4CBF" w:rsidP="00197EF3">
      <w:r w:rsidRPr="008A4CBF">
        <w:rPr>
          <w:rFonts w:hint="eastAsia"/>
        </w:rPr>
        <w:t>目前，</w:t>
      </w:r>
      <w:r w:rsidR="008D2C51">
        <w:t>克里</w:t>
      </w:r>
      <w:proofErr w:type="gramStart"/>
      <w:r w:rsidR="008D2C51">
        <w:t>金</w:t>
      </w:r>
      <w:r w:rsidRPr="008A4CBF">
        <w:rPr>
          <w:rFonts w:hint="eastAsia"/>
        </w:rPr>
        <w:t>方法</w:t>
      </w:r>
      <w:proofErr w:type="gramEnd"/>
      <w:r w:rsidRPr="008A4CBF">
        <w:rPr>
          <w:rFonts w:hint="eastAsia"/>
        </w:rPr>
        <w:t>主要有以下几种类型</w:t>
      </w:r>
      <w:r w:rsidRPr="008A4CBF">
        <w:rPr>
          <w:rFonts w:hint="eastAsia"/>
        </w:rPr>
        <w:t>:</w:t>
      </w:r>
      <w:proofErr w:type="gramStart"/>
      <w:r w:rsidRPr="008A4CBF">
        <w:rPr>
          <w:rFonts w:hint="eastAsia"/>
        </w:rPr>
        <w:t>普通</w:t>
      </w:r>
      <w:r w:rsidR="008D2C51">
        <w:t>克</w:t>
      </w:r>
      <w:proofErr w:type="gramEnd"/>
      <w:r w:rsidR="008D2C51">
        <w:t>里金</w:t>
      </w:r>
      <w:r w:rsidRPr="008A4CBF">
        <w:rPr>
          <w:rFonts w:hint="eastAsia"/>
        </w:rPr>
        <w:t>(Ordinary Kriging);</w:t>
      </w:r>
      <w:proofErr w:type="gramStart"/>
      <w:r w:rsidRPr="008A4CBF">
        <w:rPr>
          <w:rFonts w:hint="eastAsia"/>
        </w:rPr>
        <w:t>简单克</w:t>
      </w:r>
      <w:proofErr w:type="gramEnd"/>
      <w:r w:rsidRPr="008A4CBF">
        <w:rPr>
          <w:rFonts w:hint="eastAsia"/>
        </w:rPr>
        <w:t xml:space="preserve"> </w:t>
      </w:r>
      <w:r w:rsidRPr="008A4CBF">
        <w:rPr>
          <w:rFonts w:hint="eastAsia"/>
        </w:rPr>
        <w:t>里格</w:t>
      </w:r>
      <w:r w:rsidRPr="008A4CBF">
        <w:rPr>
          <w:rFonts w:hint="eastAsia"/>
        </w:rPr>
        <w:t>(Simple Kriging);</w:t>
      </w:r>
      <w:proofErr w:type="gramStart"/>
      <w:r w:rsidRPr="008A4CBF">
        <w:rPr>
          <w:rFonts w:hint="eastAsia"/>
        </w:rPr>
        <w:t>泛</w:t>
      </w:r>
      <w:r w:rsidR="008D2C51">
        <w:t>克里</w:t>
      </w:r>
      <w:proofErr w:type="gramEnd"/>
      <w:r w:rsidR="008D2C51">
        <w:t>金</w:t>
      </w:r>
      <w:r w:rsidRPr="008A4CBF">
        <w:rPr>
          <w:rFonts w:hint="eastAsia"/>
        </w:rPr>
        <w:t>(Universal Kriging);</w:t>
      </w:r>
      <w:r w:rsidRPr="008A4CBF">
        <w:rPr>
          <w:rFonts w:hint="eastAsia"/>
        </w:rPr>
        <w:t>协同</w:t>
      </w:r>
      <w:r w:rsidR="008D2C51">
        <w:t>克里金</w:t>
      </w:r>
      <w:r w:rsidRPr="008A4CBF">
        <w:rPr>
          <w:rFonts w:hint="eastAsia"/>
        </w:rPr>
        <w:t xml:space="preserve">(Co-Kriging); </w:t>
      </w:r>
      <w:r w:rsidRPr="008A4CBF">
        <w:rPr>
          <w:rFonts w:hint="eastAsia"/>
        </w:rPr>
        <w:t>对数</w:t>
      </w:r>
      <w:proofErr w:type="gramStart"/>
      <w:r w:rsidRPr="008A4CBF">
        <w:rPr>
          <w:rFonts w:hint="eastAsia"/>
        </w:rPr>
        <w:t>正态</w:t>
      </w:r>
      <w:r w:rsidR="008D2C51">
        <w:t>克里</w:t>
      </w:r>
      <w:proofErr w:type="gramEnd"/>
      <w:r w:rsidR="008D2C51">
        <w:t>金</w:t>
      </w:r>
      <w:r w:rsidRPr="008A4CBF">
        <w:rPr>
          <w:rFonts w:hint="eastAsia"/>
        </w:rPr>
        <w:t>(Logistic Normal Kriging);</w:t>
      </w:r>
      <w:r w:rsidRPr="008A4CBF">
        <w:rPr>
          <w:rFonts w:hint="eastAsia"/>
        </w:rPr>
        <w:t>指示</w:t>
      </w:r>
      <w:r w:rsidR="008D2C51">
        <w:t>克里金</w:t>
      </w:r>
      <w:r w:rsidRPr="008A4CBF">
        <w:rPr>
          <w:rFonts w:hint="eastAsia"/>
        </w:rPr>
        <w:t>(Indicator Kriging);</w:t>
      </w:r>
      <w:r w:rsidRPr="008A4CBF">
        <w:rPr>
          <w:rFonts w:hint="eastAsia"/>
        </w:rPr>
        <w:t>概率</w:t>
      </w:r>
      <w:r w:rsidRPr="008A4CBF">
        <w:rPr>
          <w:rFonts w:hint="eastAsia"/>
        </w:rPr>
        <w:t xml:space="preserve"> </w:t>
      </w:r>
      <w:r w:rsidR="008D2C51">
        <w:t>克里金</w:t>
      </w:r>
      <w:r w:rsidRPr="008A4CBF">
        <w:rPr>
          <w:rFonts w:hint="eastAsia"/>
        </w:rPr>
        <w:t>(Probability Kriging);</w:t>
      </w:r>
      <w:r w:rsidRPr="008A4CBF">
        <w:rPr>
          <w:rFonts w:hint="eastAsia"/>
        </w:rPr>
        <w:t>析取</w:t>
      </w:r>
      <w:r w:rsidR="008D2C51">
        <w:t>克里金</w:t>
      </w:r>
      <w:r w:rsidRPr="008A4CBF">
        <w:rPr>
          <w:rFonts w:hint="eastAsia"/>
        </w:rPr>
        <w:t>(Disjunctive Kriging)</w:t>
      </w:r>
      <w:r w:rsidRPr="008A4CBF">
        <w:rPr>
          <w:rFonts w:hint="eastAsia"/>
        </w:rPr>
        <w:t>等。</w:t>
      </w:r>
    </w:p>
    <w:p w14:paraId="3B48AAED" w14:textId="13FB133E" w:rsidR="008A4CBF" w:rsidRDefault="00393842" w:rsidP="00197EF3">
      <w:r>
        <w:rPr>
          <w:rFonts w:hint="eastAsia"/>
        </w:rPr>
        <w:t>众多的克里金插值法都有其用武之地，比如说如果数据满足对数的正太分布，就可以使用对数</w:t>
      </w:r>
      <w:proofErr w:type="gramStart"/>
      <w:r>
        <w:rPr>
          <w:rFonts w:hint="eastAsia"/>
        </w:rPr>
        <w:t>正太克里</w:t>
      </w:r>
      <w:proofErr w:type="gramEnd"/>
      <w:r>
        <w:rPr>
          <w:rFonts w:hint="eastAsia"/>
        </w:rPr>
        <w:t>金，如果已知所预测的属性值是</w:t>
      </w:r>
      <w:r w:rsidR="00C6136D">
        <w:rPr>
          <w:rFonts w:hint="eastAsia"/>
        </w:rPr>
        <w:t>为</w:t>
      </w:r>
      <w:r>
        <w:rPr>
          <w:rFonts w:hint="eastAsia"/>
        </w:rPr>
        <w:t>某一固定的常数时，可以使用</w:t>
      </w:r>
      <w:proofErr w:type="gramStart"/>
      <w:r>
        <w:rPr>
          <w:rFonts w:hint="eastAsia"/>
        </w:rPr>
        <w:t>简单克</w:t>
      </w:r>
      <w:proofErr w:type="gramEnd"/>
      <w:r>
        <w:rPr>
          <w:rFonts w:hint="eastAsia"/>
        </w:rPr>
        <w:t>里金，在知道预测的属性值不会超过</w:t>
      </w:r>
      <w:r w:rsidR="00286387">
        <w:rPr>
          <w:rFonts w:hint="eastAsia"/>
        </w:rPr>
        <w:t>固定的范围时，可以考虑使用指示克里金，如果采集数据不能被简单的分布描述时，可以使用</w:t>
      </w:r>
      <w:r w:rsidR="00286387" w:rsidRPr="00014C79">
        <w:rPr>
          <w:rFonts w:hint="eastAsia"/>
        </w:rPr>
        <w:t>析取</w:t>
      </w:r>
      <w:r w:rsidR="00286387">
        <w:t>克里金</w:t>
      </w:r>
      <w:r w:rsidR="00286387" w:rsidRPr="00014C79">
        <w:rPr>
          <w:rFonts w:hint="eastAsia"/>
        </w:rPr>
        <w:t>法</w:t>
      </w:r>
      <w:r w:rsidR="00286387">
        <w:rPr>
          <w:rFonts w:hint="eastAsia"/>
        </w:rPr>
        <w:t>，如果对预测的数据一无所知，就可以采用简单克里金法，如果在空间中有两个数据存在着对应的关系，此时我们可以使用协同克里金法。</w:t>
      </w:r>
      <w:r w:rsidR="0016744A">
        <w:rPr>
          <w:rFonts w:hint="eastAsia"/>
        </w:rPr>
        <w:t>当数据有一个大致的扩散趋势时，可以</w:t>
      </w:r>
      <w:proofErr w:type="gramStart"/>
      <w:r w:rsidR="0016744A">
        <w:rPr>
          <w:rFonts w:hint="eastAsia"/>
        </w:rPr>
        <w:t>使用泛克里</w:t>
      </w:r>
      <w:proofErr w:type="gramEnd"/>
      <w:r w:rsidR="0016744A">
        <w:rPr>
          <w:rFonts w:hint="eastAsia"/>
        </w:rPr>
        <w:t>金插值法。</w:t>
      </w:r>
    </w:p>
    <w:p w14:paraId="1C46B926" w14:textId="630AC1C0" w:rsidR="008A4CBF" w:rsidRDefault="008A4CBF" w:rsidP="00197EF3">
      <w:r>
        <w:rPr>
          <w:rFonts w:hint="eastAsia"/>
        </w:rPr>
        <w:lastRenderedPageBreak/>
        <w:t>区域内分布的信号不服从正态分布，并且局部内容易受干扰，跳动较大，但依然有某一期望值，故本次实验中选取了</w:t>
      </w:r>
      <w:r w:rsidR="007C166A">
        <w:rPr>
          <w:rFonts w:hint="eastAsia"/>
        </w:rPr>
        <w:t>三种</w:t>
      </w:r>
      <w:r w:rsidR="007C166A">
        <w:t>克里金</w:t>
      </w:r>
      <w:r w:rsidR="007C166A">
        <w:rPr>
          <w:rFonts w:hint="eastAsia"/>
        </w:rPr>
        <w:t>插值方法分别是：</w:t>
      </w:r>
      <w:proofErr w:type="gramStart"/>
      <w:r>
        <w:rPr>
          <w:rFonts w:hint="eastAsia"/>
        </w:rPr>
        <w:t>简单</w:t>
      </w:r>
      <w:r w:rsidR="008D2C51">
        <w:t>克</w:t>
      </w:r>
      <w:proofErr w:type="gramEnd"/>
      <w:r w:rsidR="008D2C51">
        <w:t>里金</w:t>
      </w:r>
      <w:r>
        <w:rPr>
          <w:rFonts w:hint="eastAsia"/>
        </w:rPr>
        <w:t>插值法，</w:t>
      </w:r>
      <w:proofErr w:type="gramStart"/>
      <w:r>
        <w:rPr>
          <w:rFonts w:hint="eastAsia"/>
        </w:rPr>
        <w:t>泛</w:t>
      </w:r>
      <w:r w:rsidR="008D2C51">
        <w:t>克里</w:t>
      </w:r>
      <w:proofErr w:type="gramEnd"/>
      <w:r w:rsidR="008D2C51">
        <w:t>金</w:t>
      </w:r>
      <w:r>
        <w:rPr>
          <w:rFonts w:hint="eastAsia"/>
        </w:rPr>
        <w:t>插值法、析取</w:t>
      </w:r>
      <w:r w:rsidR="008D2C51">
        <w:t>克里金</w:t>
      </w:r>
      <w:r w:rsidR="007C166A">
        <w:rPr>
          <w:rFonts w:hint="eastAsia"/>
        </w:rPr>
        <w:t>插值法</w:t>
      </w:r>
      <w:r>
        <w:rPr>
          <w:rFonts w:hint="eastAsia"/>
        </w:rPr>
        <w:t>。</w:t>
      </w:r>
    </w:p>
    <w:p w14:paraId="17808039" w14:textId="20454221" w:rsidR="008A4CBF" w:rsidRDefault="008A4CBF" w:rsidP="00197EF3">
      <w:proofErr w:type="gramStart"/>
      <w:r w:rsidRPr="008A4CBF">
        <w:rPr>
          <w:rFonts w:hint="eastAsia"/>
        </w:rPr>
        <w:t>简单</w:t>
      </w:r>
      <w:r w:rsidR="008D2C51">
        <w:t>克</w:t>
      </w:r>
      <w:proofErr w:type="gramEnd"/>
      <w:r w:rsidR="008D2C51">
        <w:t>里金</w:t>
      </w:r>
      <w:r w:rsidR="00C6136D" w:rsidRPr="008A4CBF">
        <w:rPr>
          <w:rFonts w:hint="eastAsia"/>
        </w:rPr>
        <w:t>假设数据变化</w:t>
      </w:r>
      <w:r w:rsidR="00C6136D" w:rsidRPr="00D81608">
        <w:rPr>
          <w:rFonts w:hint="eastAsia"/>
        </w:rPr>
        <w:t>满足二阶平稳假设</w:t>
      </w:r>
      <w:r w:rsidR="00C6136D">
        <w:rPr>
          <w:rFonts w:hint="eastAsia"/>
        </w:rPr>
        <w:t>，</w:t>
      </w:r>
      <w:r w:rsidRPr="008A4CBF">
        <w:rPr>
          <w:rFonts w:hint="eastAsia"/>
        </w:rPr>
        <w:t>是</w:t>
      </w:r>
      <w:r w:rsidR="00C6136D">
        <w:rPr>
          <w:rFonts w:hint="eastAsia"/>
        </w:rPr>
        <w:t>空间内数据的线性预测</w:t>
      </w:r>
      <w:r w:rsidRPr="008A4CBF">
        <w:rPr>
          <w:rFonts w:hint="eastAsia"/>
        </w:rPr>
        <w:t>，认为</w:t>
      </w:r>
      <w:r w:rsidR="00C6136D">
        <w:rPr>
          <w:rFonts w:hint="eastAsia"/>
        </w:rPr>
        <w:t>空间内已知所预测的属性值</w:t>
      </w:r>
      <w:r w:rsidR="00C6136D">
        <w:rPr>
          <w:rFonts w:hint="eastAsia"/>
        </w:rPr>
        <w:t>Z</w:t>
      </w:r>
      <w:r w:rsidR="00C6136D">
        <w:rPr>
          <w:rFonts w:hint="eastAsia"/>
        </w:rPr>
        <w:t>是为某一固定的常数</w:t>
      </w:r>
      <w:r w:rsidRPr="008A4CBF">
        <w:rPr>
          <w:rFonts w:hint="eastAsia"/>
        </w:rPr>
        <w:t>。</w:t>
      </w:r>
      <w:r w:rsidR="001524FA">
        <w:rPr>
          <w:rFonts w:hint="eastAsia"/>
        </w:rPr>
        <w:t>公式为：</w:t>
      </w:r>
    </w:p>
    <w:p w14:paraId="2DE7442D" w14:textId="740AE3AC" w:rsidR="001524FA" w:rsidRDefault="00FC5E81" w:rsidP="00FC5E81">
      <w:pPr>
        <w:pStyle w:val="12"/>
      </w:pPr>
      <w:r>
        <w:tab/>
      </w:r>
      <w:r w:rsidR="001524FA" w:rsidRPr="001524FA">
        <w:t>Z(s)=µ+ε(s)</w:t>
      </w:r>
      <w:r w:rsidR="001524FA">
        <w:rPr>
          <w:rFonts w:hint="eastAsia"/>
        </w:rPr>
        <w:t xml:space="preserve">      </w:t>
      </w:r>
      <w:r>
        <w:tab/>
      </w:r>
      <w:r w:rsidR="001524FA">
        <w:rPr>
          <w:rFonts w:hint="eastAsia"/>
        </w:rPr>
        <w:t xml:space="preserve"> </w:t>
      </w:r>
      <w:r w:rsidR="001524FA">
        <w:rPr>
          <w:rFonts w:hint="eastAsia"/>
        </w:rPr>
        <w:t>（</w:t>
      </w:r>
      <w:r w:rsidR="001524FA">
        <w:rPr>
          <w:rFonts w:hint="eastAsia"/>
        </w:rPr>
        <w:t>1</w:t>
      </w:r>
      <w:r w:rsidR="001524FA">
        <w:rPr>
          <w:rFonts w:hint="eastAsia"/>
        </w:rPr>
        <w:t>）</w:t>
      </w:r>
    </w:p>
    <w:p w14:paraId="537320A3" w14:textId="48468167" w:rsidR="001524FA" w:rsidRDefault="001524FA" w:rsidP="00197EF3">
      <w:r>
        <w:rPr>
          <w:rFonts w:hint="eastAsia"/>
        </w:rPr>
        <w:t>其中，</w:t>
      </w:r>
      <w:r>
        <w:rPr>
          <w:rFonts w:hint="eastAsia"/>
        </w:rPr>
        <w:t>Z</w:t>
      </w:r>
      <w:r>
        <w:rPr>
          <w:rFonts w:hint="eastAsia"/>
        </w:rPr>
        <w:t>为期望值，</w:t>
      </w:r>
      <w:r w:rsidRPr="001524FA">
        <w:t>µ</w:t>
      </w:r>
      <w:r>
        <w:rPr>
          <w:rFonts w:hint="eastAsia"/>
        </w:rPr>
        <w:t>是已知常量，</w:t>
      </w:r>
      <w:r w:rsidRPr="001524FA">
        <w:t>ε(s)</w:t>
      </w:r>
      <w:r>
        <w:rPr>
          <w:rFonts w:hint="eastAsia"/>
        </w:rPr>
        <w:t>是误差值</w:t>
      </w:r>
    </w:p>
    <w:p w14:paraId="53DF3ADD" w14:textId="2F13F312" w:rsidR="001524FA" w:rsidRDefault="0053572B" w:rsidP="00197EF3">
      <w:r>
        <w:rPr>
          <w:rFonts w:hint="eastAsia"/>
        </w:rPr>
        <w:t>在简单克里金法中，提出已知</w:t>
      </w:r>
      <w:r w:rsidR="001524FA" w:rsidRPr="001524FA">
        <w:rPr>
          <w:rFonts w:hint="eastAsia"/>
        </w:rPr>
        <w:t>µ</w:t>
      </w:r>
      <w:r>
        <w:rPr>
          <w:rFonts w:hint="eastAsia"/>
        </w:rPr>
        <w:t>的假设</w:t>
      </w:r>
      <w:r w:rsidR="001524FA" w:rsidRPr="001524FA">
        <w:rPr>
          <w:rFonts w:hint="eastAsia"/>
        </w:rPr>
        <w:t>，</w:t>
      </w:r>
      <w:r>
        <w:rPr>
          <w:rFonts w:hint="eastAsia"/>
        </w:rPr>
        <w:t>相应的我们就可以知道在该位置上对应的</w:t>
      </w:r>
      <w:r w:rsidR="001524FA" w:rsidRPr="001524FA">
        <w:rPr>
          <w:rFonts w:hint="eastAsia"/>
        </w:rPr>
        <w:t>ε</w:t>
      </w:r>
      <w:r w:rsidR="001524FA" w:rsidRPr="001524FA">
        <w:rPr>
          <w:rFonts w:hint="eastAsia"/>
        </w:rPr>
        <w:t>(s)</w:t>
      </w:r>
      <w:r w:rsidR="001524FA" w:rsidRPr="001524FA">
        <w:rPr>
          <w:rFonts w:hint="eastAsia"/>
        </w:rPr>
        <w:t>。</w:t>
      </w:r>
      <w:r w:rsidR="0016744A">
        <w:rPr>
          <w:rFonts w:hint="eastAsia"/>
        </w:rPr>
        <w:t>在普通克里金法中，不但需要计算</w:t>
      </w:r>
      <w:r w:rsidR="001524FA" w:rsidRPr="001524FA">
        <w:rPr>
          <w:rFonts w:hint="eastAsia"/>
        </w:rPr>
        <w:t>µ</w:t>
      </w:r>
      <w:r w:rsidR="001524FA" w:rsidRPr="001524FA">
        <w:rPr>
          <w:rFonts w:hint="eastAsia"/>
        </w:rPr>
        <w:t>，</w:t>
      </w:r>
      <w:r w:rsidR="0016744A">
        <w:rPr>
          <w:rFonts w:hint="eastAsia"/>
        </w:rPr>
        <w:t>同时也要估算误差</w:t>
      </w:r>
      <w:r w:rsidR="001524FA" w:rsidRPr="001524FA">
        <w:rPr>
          <w:rFonts w:hint="eastAsia"/>
        </w:rPr>
        <w:t>ε</w:t>
      </w:r>
      <w:r w:rsidR="001524FA" w:rsidRPr="001524FA">
        <w:rPr>
          <w:rFonts w:hint="eastAsia"/>
        </w:rPr>
        <w:t>(s)</w:t>
      </w:r>
      <w:r w:rsidR="001524FA" w:rsidRPr="001524FA">
        <w:rPr>
          <w:rFonts w:hint="eastAsia"/>
        </w:rPr>
        <w:t>。</w:t>
      </w:r>
      <w:r w:rsidR="0016744A">
        <w:rPr>
          <w:rFonts w:hint="eastAsia"/>
        </w:rPr>
        <w:t>假设确定</w:t>
      </w:r>
      <w:r w:rsidR="0016744A" w:rsidRPr="001524FA">
        <w:t>µ</w:t>
      </w:r>
      <w:r w:rsidR="001524FA" w:rsidRPr="001524FA">
        <w:rPr>
          <w:rFonts w:hint="eastAsia"/>
        </w:rPr>
        <w:t>，</w:t>
      </w:r>
      <w:r w:rsidR="0016744A">
        <w:rPr>
          <w:rFonts w:hint="eastAsia"/>
        </w:rPr>
        <w:t>在估算</w:t>
      </w:r>
      <w:r w:rsidR="001524FA" w:rsidRPr="001524FA">
        <w:rPr>
          <w:rFonts w:hint="eastAsia"/>
        </w:rPr>
        <w:t>ε</w:t>
      </w:r>
      <w:r w:rsidR="001524FA">
        <w:rPr>
          <w:rFonts w:hint="eastAsia"/>
        </w:rPr>
        <w:t>(s)</w:t>
      </w:r>
      <w:r w:rsidR="0016744A">
        <w:rPr>
          <w:rFonts w:hint="eastAsia"/>
        </w:rPr>
        <w:t>的</w:t>
      </w:r>
      <w:r w:rsidR="001524FA" w:rsidRPr="001524FA">
        <w:rPr>
          <w:rFonts w:hint="eastAsia"/>
        </w:rPr>
        <w:t>时</w:t>
      </w:r>
      <w:r w:rsidR="0016744A">
        <w:rPr>
          <w:rFonts w:hint="eastAsia"/>
        </w:rPr>
        <w:t>可以更多的去考虑自相关行</w:t>
      </w:r>
      <w:r w:rsidR="001524FA" w:rsidRPr="001524FA">
        <w:rPr>
          <w:rFonts w:hint="eastAsia"/>
        </w:rPr>
        <w:t>。</w:t>
      </w:r>
      <w:r w:rsidR="0016744A">
        <w:rPr>
          <w:rFonts w:hint="eastAsia"/>
        </w:rPr>
        <w:t>而在一般情况下，已知</w:t>
      </w:r>
      <w:r w:rsidR="001524FA">
        <w:rPr>
          <w:rFonts w:hint="eastAsia"/>
        </w:rPr>
        <w:t>µ</w:t>
      </w:r>
      <w:r w:rsidR="0016744A">
        <w:rPr>
          <w:rFonts w:hint="eastAsia"/>
        </w:rPr>
        <w:t>值是不太可能的</w:t>
      </w:r>
      <w:r w:rsidR="001524FA" w:rsidRPr="001524FA">
        <w:rPr>
          <w:rFonts w:hint="eastAsia"/>
        </w:rPr>
        <w:t>。</w:t>
      </w:r>
      <w:r w:rsidR="0016744A">
        <w:rPr>
          <w:rFonts w:hint="eastAsia"/>
        </w:rPr>
        <w:t>但此时去假设一个值是有价值的，它可以帮助计算残差值，所以使用预测值</w:t>
      </w:r>
      <w:r w:rsidR="001524FA" w:rsidRPr="001524FA">
        <w:rPr>
          <w:rFonts w:hint="eastAsia"/>
        </w:rPr>
        <w:t>和</w:t>
      </w:r>
      <w:r w:rsidR="0016744A">
        <w:rPr>
          <w:rFonts w:hint="eastAsia"/>
        </w:rPr>
        <w:t>采样值的差值（称为残差）。</w:t>
      </w:r>
    </w:p>
    <w:p w14:paraId="199D5998" w14:textId="61F75D01" w:rsidR="001524FA" w:rsidRDefault="001524FA" w:rsidP="00197EF3">
      <w:r w:rsidRPr="00162C73">
        <w:rPr>
          <w:rFonts w:hint="eastAsia"/>
        </w:rPr>
        <w:t>在</w:t>
      </w:r>
      <w:r w:rsidRPr="00162C73">
        <w:rPr>
          <w:rFonts w:hint="eastAsia"/>
        </w:rPr>
        <w:t>ArcGIS</w:t>
      </w:r>
      <w:r w:rsidRPr="00162C73">
        <w:rPr>
          <w:rFonts w:hint="eastAsia"/>
        </w:rPr>
        <w:t>中利用</w:t>
      </w:r>
      <w:proofErr w:type="gramStart"/>
      <w:r>
        <w:rPr>
          <w:rFonts w:hint="eastAsia"/>
        </w:rPr>
        <w:t>简单</w:t>
      </w:r>
      <w:r w:rsidRPr="001524FA">
        <w:rPr>
          <w:rFonts w:hint="eastAsia"/>
        </w:rPr>
        <w:t>克</w:t>
      </w:r>
      <w:proofErr w:type="gramEnd"/>
      <w:r w:rsidRPr="001524FA">
        <w:rPr>
          <w:rFonts w:hint="eastAsia"/>
        </w:rPr>
        <w:t>里金</w:t>
      </w:r>
      <w:r w:rsidRPr="00162C73">
        <w:rPr>
          <w:rFonts w:hint="eastAsia"/>
        </w:rPr>
        <w:t>插值方法进行空间插值</w:t>
      </w:r>
      <w:r>
        <w:rPr>
          <w:rFonts w:hint="eastAsia"/>
        </w:rPr>
        <w:t>，得到下图：</w:t>
      </w:r>
    </w:p>
    <w:p w14:paraId="24C62E9F" w14:textId="4F4C0C69" w:rsidR="001524FA" w:rsidRDefault="001524FA" w:rsidP="00FC5E81">
      <w:pPr>
        <w:pStyle w:val="af1"/>
      </w:pPr>
      <w:r>
        <w:rPr>
          <w:rFonts w:hint="eastAsia"/>
          <w:noProof/>
        </w:rPr>
        <w:drawing>
          <wp:inline distT="0" distB="0" distL="0" distR="0" wp14:anchorId="3384EBC4" wp14:editId="2446D144">
            <wp:extent cx="3526093" cy="2160000"/>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误差2带图例.png"/>
                    <pic:cNvPicPr/>
                  </pic:nvPicPr>
                  <pic:blipFill>
                    <a:blip r:embed="rId43">
                      <a:extLst>
                        <a:ext uri="{28A0092B-C50C-407E-A947-70E740481C1C}">
                          <a14:useLocalDpi xmlns:a14="http://schemas.microsoft.com/office/drawing/2010/main" val="0"/>
                        </a:ext>
                      </a:extLst>
                    </a:blip>
                    <a:stretch>
                      <a:fillRect/>
                    </a:stretch>
                  </pic:blipFill>
                  <pic:spPr>
                    <a:xfrm>
                      <a:off x="0" y="0"/>
                      <a:ext cx="3526093" cy="2160000"/>
                    </a:xfrm>
                    <a:prstGeom prst="rect">
                      <a:avLst/>
                    </a:prstGeom>
                  </pic:spPr>
                </pic:pic>
              </a:graphicData>
            </a:graphic>
          </wp:inline>
        </w:drawing>
      </w:r>
    </w:p>
    <w:p w14:paraId="5204145A" w14:textId="037D601E" w:rsidR="00F55A27" w:rsidRDefault="00F55A27" w:rsidP="00FC5E81">
      <w:pPr>
        <w:pStyle w:val="af0"/>
      </w:pPr>
      <w:r w:rsidRPr="002E526F">
        <w:rPr>
          <w:rFonts w:hint="eastAsia"/>
        </w:rPr>
        <w:t>图</w:t>
      </w:r>
      <w:r w:rsidRPr="002E526F">
        <w:rPr>
          <w:rFonts w:hint="eastAsia"/>
        </w:rPr>
        <w:t>5-</w:t>
      </w:r>
      <w:r>
        <w:t>9</w:t>
      </w:r>
      <w:r w:rsidRPr="002E526F">
        <w:t xml:space="preserve"> </w:t>
      </w:r>
      <w:proofErr w:type="gramStart"/>
      <w:r>
        <w:rPr>
          <w:rFonts w:hint="eastAsia"/>
        </w:rPr>
        <w:t>简单克里金</w:t>
      </w:r>
      <w:r w:rsidRPr="002E526F">
        <w:rPr>
          <w:rFonts w:hint="eastAsia"/>
        </w:rPr>
        <w:t>分析</w:t>
      </w:r>
      <w:proofErr w:type="gramEnd"/>
      <w:r w:rsidRPr="002E526F">
        <w:rPr>
          <w:rFonts w:hint="eastAsia"/>
        </w:rPr>
        <w:t>图</w:t>
      </w:r>
    </w:p>
    <w:p w14:paraId="018FB4F9" w14:textId="77777777" w:rsidR="00CE34D4" w:rsidRDefault="00CE34D4" w:rsidP="00197EF3">
      <w:r>
        <w:rPr>
          <w:rFonts w:hint="eastAsia"/>
        </w:rPr>
        <w:t>该图对应的误差表格如下：</w:t>
      </w:r>
    </w:p>
    <w:p w14:paraId="7808DD5E" w14:textId="3739C572" w:rsidR="009061C6" w:rsidRPr="009061C6" w:rsidRDefault="009061C6" w:rsidP="00FC5E81">
      <w:pPr>
        <w:pStyle w:val="af0"/>
      </w:pPr>
      <w:r w:rsidRPr="002E526F">
        <w:t>表</w:t>
      </w:r>
      <w:r w:rsidRPr="002E526F">
        <w:rPr>
          <w:rFonts w:hint="eastAsia"/>
        </w:rPr>
        <w:t>5-</w:t>
      </w:r>
      <w:r>
        <w:t>6</w:t>
      </w:r>
      <w:r w:rsidRPr="002E526F">
        <w:t xml:space="preserve"> </w:t>
      </w:r>
      <w:proofErr w:type="gramStart"/>
      <w:r>
        <w:rPr>
          <w:rFonts w:hint="eastAsia"/>
        </w:rPr>
        <w:t>简单克</w:t>
      </w:r>
      <w:proofErr w:type="gramEnd"/>
      <w:r>
        <w:rPr>
          <w:rFonts w:hint="eastAsia"/>
        </w:rPr>
        <w:t>里金</w:t>
      </w:r>
      <w:r w:rsidRPr="002E526F">
        <w:t>误差</w:t>
      </w:r>
    </w:p>
    <w:tbl>
      <w:tblPr>
        <w:tblStyle w:val="a5"/>
        <w:tblW w:w="0" w:type="auto"/>
        <w:tblLook w:val="04A0" w:firstRow="1" w:lastRow="0" w:firstColumn="1" w:lastColumn="0" w:noHBand="0" w:noVBand="1"/>
      </w:tblPr>
      <w:tblGrid>
        <w:gridCol w:w="1983"/>
        <w:gridCol w:w="1335"/>
        <w:gridCol w:w="1659"/>
        <w:gridCol w:w="1659"/>
        <w:gridCol w:w="1660"/>
      </w:tblGrid>
      <w:tr w:rsidR="00CE34D4" w:rsidRPr="009061C6" w14:paraId="0F1D0904" w14:textId="77777777" w:rsidTr="00C40E5D">
        <w:trPr>
          <w:trHeight w:val="325"/>
        </w:trPr>
        <w:tc>
          <w:tcPr>
            <w:tcW w:w="1983" w:type="dxa"/>
            <w:tcBorders>
              <w:left w:val="nil"/>
              <w:bottom w:val="single" w:sz="4" w:space="0" w:color="auto"/>
              <w:right w:val="nil"/>
            </w:tcBorders>
          </w:tcPr>
          <w:p w14:paraId="011E634B" w14:textId="77777777" w:rsidR="00CE34D4" w:rsidRPr="009061C6" w:rsidRDefault="00CE34D4" w:rsidP="00FC5E81">
            <w:pPr>
              <w:pStyle w:val="af1"/>
            </w:pPr>
            <w:r w:rsidRPr="009061C6">
              <w:rPr>
                <w:rFonts w:hint="eastAsia"/>
              </w:rPr>
              <w:t>方案</w:t>
            </w:r>
          </w:p>
        </w:tc>
        <w:tc>
          <w:tcPr>
            <w:tcW w:w="1335" w:type="dxa"/>
            <w:tcBorders>
              <w:left w:val="nil"/>
              <w:bottom w:val="single" w:sz="4" w:space="0" w:color="auto"/>
              <w:right w:val="nil"/>
            </w:tcBorders>
          </w:tcPr>
          <w:p w14:paraId="05D3D585" w14:textId="77777777" w:rsidR="00CE34D4" w:rsidRPr="009061C6" w:rsidRDefault="00CE34D4" w:rsidP="00FC5E81">
            <w:pPr>
              <w:pStyle w:val="af1"/>
            </w:pPr>
            <w:r w:rsidRPr="009061C6">
              <w:rPr>
                <w:rFonts w:hint="eastAsia"/>
              </w:rPr>
              <w:t>平均误差</w:t>
            </w:r>
          </w:p>
        </w:tc>
        <w:tc>
          <w:tcPr>
            <w:tcW w:w="1659" w:type="dxa"/>
            <w:tcBorders>
              <w:left w:val="nil"/>
              <w:bottom w:val="single" w:sz="4" w:space="0" w:color="auto"/>
              <w:right w:val="nil"/>
            </w:tcBorders>
          </w:tcPr>
          <w:p w14:paraId="2AB300CE" w14:textId="77777777" w:rsidR="00CE34D4" w:rsidRPr="009061C6" w:rsidRDefault="00CE34D4" w:rsidP="00FC5E81">
            <w:pPr>
              <w:pStyle w:val="af1"/>
            </w:pPr>
            <w:r w:rsidRPr="009061C6">
              <w:rPr>
                <w:rFonts w:hint="eastAsia"/>
              </w:rPr>
              <w:t>均方差</w:t>
            </w:r>
          </w:p>
        </w:tc>
        <w:tc>
          <w:tcPr>
            <w:tcW w:w="1659" w:type="dxa"/>
            <w:tcBorders>
              <w:left w:val="nil"/>
              <w:bottom w:val="single" w:sz="4" w:space="0" w:color="auto"/>
              <w:right w:val="nil"/>
            </w:tcBorders>
          </w:tcPr>
          <w:p w14:paraId="3032B3DA" w14:textId="77777777" w:rsidR="00CE34D4" w:rsidRPr="009061C6" w:rsidRDefault="00CE34D4" w:rsidP="00FC5E81">
            <w:pPr>
              <w:pStyle w:val="af1"/>
            </w:pPr>
            <w:r w:rsidRPr="009061C6">
              <w:rPr>
                <w:rFonts w:hint="eastAsia"/>
              </w:rPr>
              <w:t>最大绝对误差</w:t>
            </w:r>
          </w:p>
        </w:tc>
        <w:tc>
          <w:tcPr>
            <w:tcW w:w="1660" w:type="dxa"/>
            <w:tcBorders>
              <w:left w:val="nil"/>
              <w:bottom w:val="single" w:sz="4" w:space="0" w:color="auto"/>
              <w:right w:val="nil"/>
            </w:tcBorders>
          </w:tcPr>
          <w:p w14:paraId="242A8AD6" w14:textId="77777777" w:rsidR="00CE34D4" w:rsidRPr="009061C6" w:rsidRDefault="00CE34D4" w:rsidP="00FC5E81">
            <w:pPr>
              <w:pStyle w:val="af1"/>
            </w:pPr>
            <w:r w:rsidRPr="009061C6">
              <w:rPr>
                <w:rFonts w:hint="eastAsia"/>
              </w:rPr>
              <w:t>最大相对误差</w:t>
            </w:r>
          </w:p>
        </w:tc>
      </w:tr>
      <w:tr w:rsidR="00CE34D4" w:rsidRPr="009061C6" w14:paraId="25700C44" w14:textId="77777777" w:rsidTr="00C40E5D">
        <w:tc>
          <w:tcPr>
            <w:tcW w:w="1983" w:type="dxa"/>
            <w:tcBorders>
              <w:left w:val="nil"/>
              <w:bottom w:val="single" w:sz="4" w:space="0" w:color="auto"/>
              <w:right w:val="nil"/>
            </w:tcBorders>
          </w:tcPr>
          <w:p w14:paraId="67EF86B0" w14:textId="00453487" w:rsidR="00CE34D4" w:rsidRPr="009061C6" w:rsidRDefault="00CE34D4" w:rsidP="00FC5E81">
            <w:pPr>
              <w:pStyle w:val="af1"/>
            </w:pPr>
            <w:proofErr w:type="gramStart"/>
            <w:r w:rsidRPr="009061C6">
              <w:rPr>
                <w:rFonts w:hint="eastAsia"/>
              </w:rPr>
              <w:t>简单克</w:t>
            </w:r>
            <w:proofErr w:type="gramEnd"/>
            <w:r w:rsidRPr="009061C6">
              <w:rPr>
                <w:rFonts w:hint="eastAsia"/>
              </w:rPr>
              <w:t>里金插值</w:t>
            </w:r>
          </w:p>
        </w:tc>
        <w:tc>
          <w:tcPr>
            <w:tcW w:w="1335" w:type="dxa"/>
            <w:tcBorders>
              <w:left w:val="nil"/>
              <w:bottom w:val="single" w:sz="4" w:space="0" w:color="auto"/>
              <w:right w:val="nil"/>
            </w:tcBorders>
          </w:tcPr>
          <w:p w14:paraId="6B0EFC88" w14:textId="657AA25D" w:rsidR="00CE34D4" w:rsidRPr="009061C6" w:rsidRDefault="00CE34D4" w:rsidP="00FC5E81">
            <w:pPr>
              <w:pStyle w:val="af1"/>
            </w:pPr>
            <w:r w:rsidRPr="009061C6">
              <w:rPr>
                <w:rFonts w:hint="eastAsia"/>
              </w:rPr>
              <w:t>-0.128</w:t>
            </w:r>
          </w:p>
        </w:tc>
        <w:tc>
          <w:tcPr>
            <w:tcW w:w="1659" w:type="dxa"/>
            <w:tcBorders>
              <w:left w:val="nil"/>
              <w:bottom w:val="single" w:sz="4" w:space="0" w:color="auto"/>
              <w:right w:val="nil"/>
            </w:tcBorders>
          </w:tcPr>
          <w:p w14:paraId="38FACB24" w14:textId="4CFF627B" w:rsidR="00CE34D4" w:rsidRPr="009061C6" w:rsidRDefault="00CE34D4" w:rsidP="00FC5E81">
            <w:pPr>
              <w:pStyle w:val="af1"/>
            </w:pPr>
            <w:r w:rsidRPr="009061C6">
              <w:rPr>
                <w:rFonts w:hint="eastAsia"/>
              </w:rPr>
              <w:t>7.183</w:t>
            </w:r>
          </w:p>
        </w:tc>
        <w:tc>
          <w:tcPr>
            <w:tcW w:w="1659" w:type="dxa"/>
            <w:tcBorders>
              <w:left w:val="nil"/>
              <w:bottom w:val="single" w:sz="4" w:space="0" w:color="auto"/>
              <w:right w:val="nil"/>
            </w:tcBorders>
          </w:tcPr>
          <w:p w14:paraId="085006EA" w14:textId="73C35363" w:rsidR="00CE34D4" w:rsidRPr="009061C6" w:rsidRDefault="00CE34D4" w:rsidP="00FC5E81">
            <w:pPr>
              <w:pStyle w:val="af1"/>
            </w:pPr>
            <w:r w:rsidRPr="009061C6">
              <w:rPr>
                <w:rFonts w:hint="eastAsia"/>
              </w:rPr>
              <w:t>10.4</w:t>
            </w:r>
          </w:p>
        </w:tc>
        <w:tc>
          <w:tcPr>
            <w:tcW w:w="1660" w:type="dxa"/>
            <w:tcBorders>
              <w:left w:val="nil"/>
              <w:bottom w:val="single" w:sz="4" w:space="0" w:color="auto"/>
              <w:right w:val="nil"/>
            </w:tcBorders>
          </w:tcPr>
          <w:p w14:paraId="0125E287" w14:textId="17C5D857" w:rsidR="00CE34D4" w:rsidRPr="009061C6" w:rsidRDefault="00CE34D4" w:rsidP="00FC5E81">
            <w:pPr>
              <w:pStyle w:val="af1"/>
            </w:pPr>
            <w:r w:rsidRPr="009061C6">
              <w:rPr>
                <w:rFonts w:hint="eastAsia"/>
              </w:rPr>
              <w:t>8.39%</w:t>
            </w:r>
          </w:p>
        </w:tc>
      </w:tr>
    </w:tbl>
    <w:p w14:paraId="72A6BC38" w14:textId="219017AF" w:rsidR="00CE34D4" w:rsidRDefault="00D36529" w:rsidP="00197EF3">
      <w:pPr>
        <w:pStyle w:val="4"/>
      </w:pPr>
      <w:r>
        <w:rPr>
          <w:rFonts w:hint="eastAsia"/>
        </w:rPr>
        <w:t>5.</w:t>
      </w:r>
      <w:r w:rsidR="00F019E8">
        <w:t>3</w:t>
      </w:r>
      <w:r>
        <w:rPr>
          <w:rFonts w:hint="eastAsia"/>
        </w:rPr>
        <w:t>.4</w:t>
      </w:r>
      <w:proofErr w:type="gramStart"/>
      <w:r w:rsidR="00CE34D4">
        <w:rPr>
          <w:rFonts w:hint="eastAsia"/>
        </w:rPr>
        <w:t>泛</w:t>
      </w:r>
      <w:r w:rsidR="008D2C51">
        <w:t>克里</w:t>
      </w:r>
      <w:proofErr w:type="gramEnd"/>
      <w:r w:rsidR="008D2C51">
        <w:t>金</w:t>
      </w:r>
      <w:r w:rsidR="00CE34D4">
        <w:rPr>
          <w:rFonts w:hint="eastAsia"/>
        </w:rPr>
        <w:t>插值法</w:t>
      </w:r>
    </w:p>
    <w:p w14:paraId="542D72BF" w14:textId="5B34CA84" w:rsidR="00D36529" w:rsidRDefault="0016744A" w:rsidP="00197EF3">
      <w:r>
        <w:rPr>
          <w:rFonts w:hint="eastAsia"/>
        </w:rPr>
        <w:t>当数据有一个大致的扩散趋势时，可以</w:t>
      </w:r>
      <w:proofErr w:type="gramStart"/>
      <w:r>
        <w:rPr>
          <w:rFonts w:hint="eastAsia"/>
        </w:rPr>
        <w:t>使用泛克里</w:t>
      </w:r>
      <w:proofErr w:type="gramEnd"/>
      <w:r>
        <w:rPr>
          <w:rFonts w:hint="eastAsia"/>
        </w:rPr>
        <w:t>金插值法。</w:t>
      </w:r>
      <w:r w:rsidR="00116A92">
        <w:rPr>
          <w:rFonts w:hint="eastAsia"/>
        </w:rPr>
        <w:t>对于这个趋势，运用一个函数或者多项式进行预测，</w:t>
      </w:r>
      <w:proofErr w:type="gramStart"/>
      <w:r w:rsidR="00116A92">
        <w:rPr>
          <w:rFonts w:hint="eastAsia"/>
        </w:rPr>
        <w:t>泛克里</w:t>
      </w:r>
      <w:proofErr w:type="gramEnd"/>
      <w:r w:rsidR="00116A92">
        <w:rPr>
          <w:rFonts w:hint="eastAsia"/>
        </w:rPr>
        <w:t>金插值的步骤大致为，先找出数据大致趋势的拟合函数，然后将拟合函数得出的值与采集得到的值相减得到残差，接着对残差进行克里</w:t>
      </w:r>
      <w:r w:rsidR="00116A92">
        <w:rPr>
          <w:rFonts w:hint="eastAsia"/>
        </w:rPr>
        <w:lastRenderedPageBreak/>
        <w:t>金分析，得到分析的克里金结果，最后将拟合函数的趋势和残差克里</w:t>
      </w:r>
      <w:proofErr w:type="gramStart"/>
      <w:r w:rsidR="00116A92">
        <w:rPr>
          <w:rFonts w:hint="eastAsia"/>
        </w:rPr>
        <w:t>金分析</w:t>
      </w:r>
      <w:proofErr w:type="gramEnd"/>
      <w:r w:rsidR="00116A92">
        <w:rPr>
          <w:rFonts w:hint="eastAsia"/>
        </w:rPr>
        <w:t>相加，</w:t>
      </w:r>
      <w:proofErr w:type="gramStart"/>
      <w:r w:rsidR="00116A92">
        <w:rPr>
          <w:rFonts w:hint="eastAsia"/>
        </w:rPr>
        <w:t>获得泛克里</w:t>
      </w:r>
      <w:proofErr w:type="gramEnd"/>
      <w:r w:rsidR="00116A92">
        <w:rPr>
          <w:rFonts w:hint="eastAsia"/>
        </w:rPr>
        <w:t>金插值法的预测。</w:t>
      </w:r>
    </w:p>
    <w:p w14:paraId="46C19C1B" w14:textId="77777777" w:rsidR="00992CB3" w:rsidRDefault="0079424C" w:rsidP="00197EF3">
      <w:r w:rsidRPr="0079424C">
        <w:rPr>
          <w:rFonts w:hint="eastAsia"/>
        </w:rPr>
        <w:t>泛克里金法假设模型为</w:t>
      </w:r>
      <w:r w:rsidR="003B08B6">
        <w:rPr>
          <w:rFonts w:hint="eastAsia"/>
        </w:rPr>
        <w:t>：</w:t>
      </w:r>
    </w:p>
    <w:p w14:paraId="56692D2F" w14:textId="3E4005E2" w:rsidR="001B2E17" w:rsidRDefault="007A64C8" w:rsidP="007A64C8">
      <w:pPr>
        <w:pStyle w:val="12"/>
      </w:pPr>
      <w:r>
        <w:tab/>
      </w:r>
      <w:r w:rsidR="008A71BC">
        <w:t>Z(s)=µ(s)+ε(s)</w:t>
      </w:r>
      <w:r>
        <w:tab/>
      </w:r>
      <w:r>
        <w:rPr>
          <w:rFonts w:hint="eastAsia"/>
        </w:rPr>
        <w:t>（</w:t>
      </w:r>
      <w:r>
        <w:rPr>
          <w:rFonts w:hint="eastAsia"/>
        </w:rPr>
        <w:t>2</w:t>
      </w:r>
      <w:r>
        <w:rPr>
          <w:rFonts w:hint="eastAsia"/>
        </w:rPr>
        <w:t>）</w:t>
      </w:r>
    </w:p>
    <w:p w14:paraId="0F5A1544" w14:textId="12E16E9C" w:rsidR="009E0821" w:rsidRDefault="00992CB3" w:rsidP="00197EF3">
      <w:r>
        <w:rPr>
          <w:rFonts w:hint="eastAsia"/>
        </w:rPr>
        <w:t>其中，</w:t>
      </w:r>
      <w:r>
        <w:rPr>
          <w:rFonts w:hint="eastAsia"/>
        </w:rPr>
        <w:t>Z</w:t>
      </w:r>
      <w:r>
        <w:rPr>
          <w:rFonts w:hint="eastAsia"/>
        </w:rPr>
        <w:t>为期望值，</w:t>
      </w:r>
      <w:r w:rsidR="00E97A0A">
        <w:rPr>
          <w:rFonts w:hint="eastAsia"/>
        </w:rPr>
        <w:t>µ(s)</w:t>
      </w:r>
      <w:r w:rsidR="00300250" w:rsidRPr="00300250">
        <w:rPr>
          <w:rFonts w:hint="eastAsia"/>
        </w:rPr>
        <w:t>为某些确定性函数</w:t>
      </w:r>
      <w:r>
        <w:rPr>
          <w:rFonts w:hint="eastAsia"/>
        </w:rPr>
        <w:t>，</w:t>
      </w:r>
      <w:r w:rsidRPr="001524FA">
        <w:t>ε(s)</w:t>
      </w:r>
      <w:r>
        <w:rPr>
          <w:rFonts w:hint="eastAsia"/>
        </w:rPr>
        <w:t>是误差值</w:t>
      </w:r>
      <w:r w:rsidR="009E0821">
        <w:rPr>
          <w:rFonts w:hint="eastAsia"/>
        </w:rPr>
        <w:t>。</w:t>
      </w:r>
    </w:p>
    <w:p w14:paraId="550BD840" w14:textId="199DC55E" w:rsidR="00992CB3" w:rsidRDefault="00E72F41" w:rsidP="00197EF3">
      <w:r w:rsidRPr="00E72F41">
        <w:rPr>
          <w:rFonts w:hint="eastAsia"/>
        </w:rPr>
        <w:t>二阶多项式为</w:t>
      </w:r>
      <w:proofErr w:type="gramStart"/>
      <w:r w:rsidRPr="00E72F41">
        <w:rPr>
          <w:rFonts w:hint="eastAsia"/>
        </w:rPr>
        <w:t>为</w:t>
      </w:r>
      <w:proofErr w:type="gramEnd"/>
      <w:r w:rsidRPr="00E72F41">
        <w:rPr>
          <w:rFonts w:hint="eastAsia"/>
        </w:rPr>
        <w:t>µ(s)</w:t>
      </w:r>
      <w:r w:rsidRPr="00E72F41">
        <w:rPr>
          <w:rFonts w:hint="eastAsia"/>
        </w:rPr>
        <w:t>。</w:t>
      </w:r>
      <w:r w:rsidR="00B4685D">
        <w:rPr>
          <w:rFonts w:hint="eastAsia"/>
        </w:rPr>
        <w:t>将采集到的数据与拟合函数预测的</w:t>
      </w:r>
      <w:r w:rsidR="00B4685D" w:rsidRPr="00E72F41">
        <w:rPr>
          <w:rFonts w:hint="eastAsia"/>
        </w:rPr>
        <w:t>µ(s)</w:t>
      </w:r>
      <w:r w:rsidR="00B4685D">
        <w:rPr>
          <w:rFonts w:hint="eastAsia"/>
        </w:rPr>
        <w:t>相减也就是</w:t>
      </w:r>
      <w:r w:rsidR="00B4685D" w:rsidRPr="001524FA">
        <w:t>ε(s)</w:t>
      </w:r>
      <w:r w:rsidRPr="00E72F41">
        <w:rPr>
          <w:rFonts w:hint="eastAsia"/>
        </w:rPr>
        <w:t>。所有ε</w:t>
      </w:r>
      <w:r w:rsidRPr="00E72F41">
        <w:rPr>
          <w:rFonts w:hint="eastAsia"/>
        </w:rPr>
        <w:t>(s)</w:t>
      </w:r>
      <w:r w:rsidRPr="00E72F41">
        <w:rPr>
          <w:rFonts w:hint="eastAsia"/>
        </w:rPr>
        <w:t>的平均值为</w:t>
      </w:r>
      <w:r w:rsidRPr="00E72F41">
        <w:rPr>
          <w:rFonts w:hint="eastAsia"/>
        </w:rPr>
        <w:t>0</w:t>
      </w:r>
      <w:r w:rsidRPr="00E72F41">
        <w:rPr>
          <w:rFonts w:hint="eastAsia"/>
        </w:rPr>
        <w:t>。</w:t>
      </w:r>
    </w:p>
    <w:p w14:paraId="243FB95F" w14:textId="7DC4DC0D" w:rsidR="00317B76" w:rsidRDefault="00317B76" w:rsidP="00197EF3">
      <w:r w:rsidRPr="00162C73">
        <w:rPr>
          <w:rFonts w:hint="eastAsia"/>
        </w:rPr>
        <w:t>在</w:t>
      </w:r>
      <w:r w:rsidRPr="00162C73">
        <w:rPr>
          <w:rFonts w:hint="eastAsia"/>
        </w:rPr>
        <w:t>ArcGIS</w:t>
      </w:r>
      <w:r w:rsidRPr="00162C73">
        <w:rPr>
          <w:rFonts w:hint="eastAsia"/>
        </w:rPr>
        <w:t>中</w:t>
      </w:r>
      <w:proofErr w:type="gramStart"/>
      <w:r w:rsidRPr="00162C73">
        <w:rPr>
          <w:rFonts w:hint="eastAsia"/>
        </w:rPr>
        <w:t>利用</w:t>
      </w:r>
      <w:r>
        <w:rPr>
          <w:rFonts w:hint="eastAsia"/>
        </w:rPr>
        <w:t>泛</w:t>
      </w:r>
      <w:r w:rsidRPr="001524FA">
        <w:rPr>
          <w:rFonts w:hint="eastAsia"/>
        </w:rPr>
        <w:t>克里</w:t>
      </w:r>
      <w:proofErr w:type="gramEnd"/>
      <w:r w:rsidRPr="001524FA">
        <w:rPr>
          <w:rFonts w:hint="eastAsia"/>
        </w:rPr>
        <w:t>金</w:t>
      </w:r>
      <w:r w:rsidRPr="00162C73">
        <w:rPr>
          <w:rFonts w:hint="eastAsia"/>
        </w:rPr>
        <w:t>插值方法进行空间插值</w:t>
      </w:r>
      <w:r>
        <w:rPr>
          <w:rFonts w:hint="eastAsia"/>
        </w:rPr>
        <w:t>，得到下图：</w:t>
      </w:r>
    </w:p>
    <w:p w14:paraId="33F0CC76" w14:textId="6030EB28" w:rsidR="00D013E7" w:rsidRDefault="00317B76" w:rsidP="007A64C8">
      <w:pPr>
        <w:pStyle w:val="af1"/>
      </w:pPr>
      <w:r>
        <w:rPr>
          <w:rFonts w:hint="eastAsia"/>
          <w:noProof/>
        </w:rPr>
        <w:drawing>
          <wp:inline distT="0" distB="0" distL="0" distR="0" wp14:anchorId="4FBA54F7" wp14:editId="3D081AFD">
            <wp:extent cx="3474237" cy="2160000"/>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泛可历经.png"/>
                    <pic:cNvPicPr/>
                  </pic:nvPicPr>
                  <pic:blipFill>
                    <a:blip r:embed="rId47">
                      <a:extLst>
                        <a:ext uri="{28A0092B-C50C-407E-A947-70E740481C1C}">
                          <a14:useLocalDpi xmlns:a14="http://schemas.microsoft.com/office/drawing/2010/main" val="0"/>
                        </a:ext>
                      </a:extLst>
                    </a:blip>
                    <a:stretch>
                      <a:fillRect/>
                    </a:stretch>
                  </pic:blipFill>
                  <pic:spPr>
                    <a:xfrm>
                      <a:off x="0" y="0"/>
                      <a:ext cx="3474237" cy="2160000"/>
                    </a:xfrm>
                    <a:prstGeom prst="rect">
                      <a:avLst/>
                    </a:prstGeom>
                  </pic:spPr>
                </pic:pic>
              </a:graphicData>
            </a:graphic>
          </wp:inline>
        </w:drawing>
      </w:r>
    </w:p>
    <w:p w14:paraId="23AB6977" w14:textId="392E8977" w:rsidR="00F55A27" w:rsidRDefault="00F55A27" w:rsidP="007A64C8">
      <w:pPr>
        <w:pStyle w:val="af0"/>
      </w:pPr>
      <w:r w:rsidRPr="002E526F">
        <w:rPr>
          <w:rFonts w:hint="eastAsia"/>
        </w:rPr>
        <w:t>图</w:t>
      </w:r>
      <w:r w:rsidRPr="002E526F">
        <w:rPr>
          <w:rFonts w:hint="eastAsia"/>
        </w:rPr>
        <w:t>5-</w:t>
      </w:r>
      <w:r>
        <w:t>10</w:t>
      </w:r>
      <w:r w:rsidRPr="002E526F">
        <w:t xml:space="preserve"> </w:t>
      </w:r>
      <w:proofErr w:type="gramStart"/>
      <w:r>
        <w:rPr>
          <w:rFonts w:hint="eastAsia"/>
        </w:rPr>
        <w:t>泛克里金</w:t>
      </w:r>
      <w:r w:rsidRPr="002E526F">
        <w:rPr>
          <w:rFonts w:hint="eastAsia"/>
        </w:rPr>
        <w:t>分析</w:t>
      </w:r>
      <w:proofErr w:type="gramEnd"/>
      <w:r w:rsidRPr="002E526F">
        <w:rPr>
          <w:rFonts w:hint="eastAsia"/>
        </w:rPr>
        <w:t>图</w:t>
      </w:r>
    </w:p>
    <w:p w14:paraId="13F1E8E7" w14:textId="495C7651" w:rsidR="0034590A" w:rsidRDefault="00556203" w:rsidP="007A64C8">
      <w:r>
        <w:rPr>
          <w:rFonts w:hint="eastAsia"/>
        </w:rPr>
        <w:t>该图对应的误差表格如下：</w:t>
      </w:r>
    </w:p>
    <w:p w14:paraId="3F2489BF" w14:textId="3CC3750A" w:rsidR="009061C6" w:rsidRPr="009061C6" w:rsidRDefault="009061C6" w:rsidP="007A64C8">
      <w:pPr>
        <w:pStyle w:val="af0"/>
      </w:pPr>
      <w:r w:rsidRPr="002E526F">
        <w:t>表</w:t>
      </w:r>
      <w:r w:rsidRPr="002E526F">
        <w:rPr>
          <w:rFonts w:hint="eastAsia"/>
        </w:rPr>
        <w:t>5-</w:t>
      </w:r>
      <w:r>
        <w:t>7</w:t>
      </w:r>
      <w:r w:rsidRPr="002E526F">
        <w:t xml:space="preserve"> </w:t>
      </w:r>
      <w:proofErr w:type="gramStart"/>
      <w:r>
        <w:rPr>
          <w:rFonts w:hint="eastAsia"/>
        </w:rPr>
        <w:t>泛克里</w:t>
      </w:r>
      <w:proofErr w:type="gramEnd"/>
      <w:r>
        <w:rPr>
          <w:rFonts w:hint="eastAsia"/>
        </w:rPr>
        <w:t>金</w:t>
      </w:r>
      <w:r w:rsidRPr="002E526F">
        <w:t>误差</w:t>
      </w:r>
    </w:p>
    <w:tbl>
      <w:tblPr>
        <w:tblStyle w:val="a5"/>
        <w:tblW w:w="0" w:type="auto"/>
        <w:tblLook w:val="04A0" w:firstRow="1" w:lastRow="0" w:firstColumn="1" w:lastColumn="0" w:noHBand="0" w:noVBand="1"/>
      </w:tblPr>
      <w:tblGrid>
        <w:gridCol w:w="1983"/>
        <w:gridCol w:w="1335"/>
        <w:gridCol w:w="1659"/>
        <w:gridCol w:w="1659"/>
        <w:gridCol w:w="1660"/>
      </w:tblGrid>
      <w:tr w:rsidR="00556203" w:rsidRPr="009061C6" w14:paraId="7E1CBA2E" w14:textId="77777777" w:rsidTr="002E1C62">
        <w:trPr>
          <w:trHeight w:val="325"/>
        </w:trPr>
        <w:tc>
          <w:tcPr>
            <w:tcW w:w="1983" w:type="dxa"/>
            <w:tcBorders>
              <w:left w:val="nil"/>
              <w:bottom w:val="single" w:sz="4" w:space="0" w:color="auto"/>
              <w:right w:val="nil"/>
            </w:tcBorders>
          </w:tcPr>
          <w:p w14:paraId="6016342B" w14:textId="77777777" w:rsidR="00556203" w:rsidRPr="009061C6" w:rsidRDefault="00556203" w:rsidP="007A64C8">
            <w:pPr>
              <w:pStyle w:val="af1"/>
            </w:pPr>
            <w:r w:rsidRPr="009061C6">
              <w:rPr>
                <w:rFonts w:hint="eastAsia"/>
              </w:rPr>
              <w:t>方案</w:t>
            </w:r>
          </w:p>
        </w:tc>
        <w:tc>
          <w:tcPr>
            <w:tcW w:w="1335" w:type="dxa"/>
            <w:tcBorders>
              <w:left w:val="nil"/>
              <w:bottom w:val="single" w:sz="4" w:space="0" w:color="auto"/>
              <w:right w:val="nil"/>
            </w:tcBorders>
          </w:tcPr>
          <w:p w14:paraId="4EDC3B86" w14:textId="77777777" w:rsidR="00556203" w:rsidRPr="009061C6" w:rsidRDefault="00556203" w:rsidP="007A64C8">
            <w:pPr>
              <w:pStyle w:val="af1"/>
            </w:pPr>
            <w:r w:rsidRPr="009061C6">
              <w:rPr>
                <w:rFonts w:hint="eastAsia"/>
              </w:rPr>
              <w:t>平均误差</w:t>
            </w:r>
          </w:p>
        </w:tc>
        <w:tc>
          <w:tcPr>
            <w:tcW w:w="1659" w:type="dxa"/>
            <w:tcBorders>
              <w:left w:val="nil"/>
              <w:bottom w:val="single" w:sz="4" w:space="0" w:color="auto"/>
              <w:right w:val="nil"/>
            </w:tcBorders>
          </w:tcPr>
          <w:p w14:paraId="71E45EB7" w14:textId="77777777" w:rsidR="00556203" w:rsidRPr="009061C6" w:rsidRDefault="00556203" w:rsidP="007A64C8">
            <w:pPr>
              <w:pStyle w:val="af1"/>
            </w:pPr>
            <w:r w:rsidRPr="009061C6">
              <w:rPr>
                <w:rFonts w:hint="eastAsia"/>
              </w:rPr>
              <w:t>均方差</w:t>
            </w:r>
          </w:p>
        </w:tc>
        <w:tc>
          <w:tcPr>
            <w:tcW w:w="1659" w:type="dxa"/>
            <w:tcBorders>
              <w:left w:val="nil"/>
              <w:bottom w:val="single" w:sz="4" w:space="0" w:color="auto"/>
              <w:right w:val="nil"/>
            </w:tcBorders>
          </w:tcPr>
          <w:p w14:paraId="611286EB" w14:textId="77777777" w:rsidR="00556203" w:rsidRPr="009061C6" w:rsidRDefault="00556203" w:rsidP="007A64C8">
            <w:pPr>
              <w:pStyle w:val="af1"/>
            </w:pPr>
            <w:r w:rsidRPr="009061C6">
              <w:rPr>
                <w:rFonts w:hint="eastAsia"/>
              </w:rPr>
              <w:t>最大绝对误差</w:t>
            </w:r>
          </w:p>
        </w:tc>
        <w:tc>
          <w:tcPr>
            <w:tcW w:w="1660" w:type="dxa"/>
            <w:tcBorders>
              <w:left w:val="nil"/>
              <w:bottom w:val="single" w:sz="4" w:space="0" w:color="auto"/>
              <w:right w:val="nil"/>
            </w:tcBorders>
          </w:tcPr>
          <w:p w14:paraId="1ECEC9B4" w14:textId="77777777" w:rsidR="00556203" w:rsidRPr="009061C6" w:rsidRDefault="00556203" w:rsidP="007A64C8">
            <w:pPr>
              <w:pStyle w:val="af1"/>
            </w:pPr>
            <w:r w:rsidRPr="009061C6">
              <w:rPr>
                <w:rFonts w:hint="eastAsia"/>
              </w:rPr>
              <w:t>最大相对误差</w:t>
            </w:r>
          </w:p>
        </w:tc>
      </w:tr>
      <w:tr w:rsidR="00556203" w:rsidRPr="009061C6" w14:paraId="021AEF71" w14:textId="77777777" w:rsidTr="002E1C62">
        <w:tc>
          <w:tcPr>
            <w:tcW w:w="1983" w:type="dxa"/>
            <w:tcBorders>
              <w:left w:val="nil"/>
              <w:bottom w:val="single" w:sz="4" w:space="0" w:color="auto"/>
              <w:right w:val="nil"/>
            </w:tcBorders>
          </w:tcPr>
          <w:p w14:paraId="2F1F74F7" w14:textId="37B454C2" w:rsidR="00556203" w:rsidRPr="009061C6" w:rsidRDefault="00556203" w:rsidP="007A64C8">
            <w:pPr>
              <w:pStyle w:val="af1"/>
            </w:pPr>
            <w:proofErr w:type="gramStart"/>
            <w:r w:rsidRPr="009061C6">
              <w:rPr>
                <w:rFonts w:hint="eastAsia"/>
              </w:rPr>
              <w:t>泛克里</w:t>
            </w:r>
            <w:proofErr w:type="gramEnd"/>
            <w:r w:rsidRPr="009061C6">
              <w:rPr>
                <w:rFonts w:hint="eastAsia"/>
              </w:rPr>
              <w:t>金插值</w:t>
            </w:r>
          </w:p>
        </w:tc>
        <w:tc>
          <w:tcPr>
            <w:tcW w:w="1335" w:type="dxa"/>
            <w:tcBorders>
              <w:left w:val="nil"/>
              <w:bottom w:val="single" w:sz="4" w:space="0" w:color="auto"/>
              <w:right w:val="nil"/>
            </w:tcBorders>
          </w:tcPr>
          <w:p w14:paraId="64D7041D" w14:textId="62A29127" w:rsidR="00556203" w:rsidRPr="009061C6" w:rsidRDefault="00556203" w:rsidP="007A64C8">
            <w:pPr>
              <w:pStyle w:val="af1"/>
            </w:pPr>
            <w:r w:rsidRPr="009061C6">
              <w:rPr>
                <w:rFonts w:hint="eastAsia"/>
              </w:rPr>
              <w:t>-0.1</w:t>
            </w:r>
            <w:r w:rsidR="00A10B34" w:rsidRPr="009061C6">
              <w:rPr>
                <w:rFonts w:hint="eastAsia"/>
              </w:rPr>
              <w:t>97</w:t>
            </w:r>
          </w:p>
        </w:tc>
        <w:tc>
          <w:tcPr>
            <w:tcW w:w="1659" w:type="dxa"/>
            <w:tcBorders>
              <w:left w:val="nil"/>
              <w:bottom w:val="single" w:sz="4" w:space="0" w:color="auto"/>
              <w:right w:val="nil"/>
            </w:tcBorders>
          </w:tcPr>
          <w:p w14:paraId="27C5CB51" w14:textId="761C3C1C" w:rsidR="00556203" w:rsidRPr="009061C6" w:rsidRDefault="00A10B34" w:rsidP="007A64C8">
            <w:pPr>
              <w:pStyle w:val="af1"/>
            </w:pPr>
            <w:r w:rsidRPr="009061C6">
              <w:rPr>
                <w:rFonts w:hint="eastAsia"/>
              </w:rPr>
              <w:t>8</w:t>
            </w:r>
            <w:r w:rsidR="00556203" w:rsidRPr="009061C6">
              <w:rPr>
                <w:rFonts w:hint="eastAsia"/>
              </w:rPr>
              <w:t>.</w:t>
            </w:r>
            <w:r w:rsidRPr="009061C6">
              <w:rPr>
                <w:rFonts w:hint="eastAsia"/>
              </w:rPr>
              <w:t>975</w:t>
            </w:r>
          </w:p>
        </w:tc>
        <w:tc>
          <w:tcPr>
            <w:tcW w:w="1659" w:type="dxa"/>
            <w:tcBorders>
              <w:left w:val="nil"/>
              <w:bottom w:val="single" w:sz="4" w:space="0" w:color="auto"/>
              <w:right w:val="nil"/>
            </w:tcBorders>
          </w:tcPr>
          <w:p w14:paraId="6A15A2C9" w14:textId="5CB4E301" w:rsidR="00556203" w:rsidRPr="009061C6" w:rsidRDefault="00556203" w:rsidP="007A64C8">
            <w:pPr>
              <w:pStyle w:val="af1"/>
            </w:pPr>
            <w:r w:rsidRPr="009061C6">
              <w:rPr>
                <w:rFonts w:hint="eastAsia"/>
              </w:rPr>
              <w:t>1</w:t>
            </w:r>
            <w:r w:rsidR="00A10B34" w:rsidRPr="009061C6">
              <w:rPr>
                <w:rFonts w:hint="eastAsia"/>
              </w:rPr>
              <w:t>2</w:t>
            </w:r>
            <w:r w:rsidRPr="009061C6">
              <w:rPr>
                <w:rFonts w:hint="eastAsia"/>
              </w:rPr>
              <w:t>.</w:t>
            </w:r>
            <w:r w:rsidR="00A10B34" w:rsidRPr="009061C6">
              <w:rPr>
                <w:rFonts w:hint="eastAsia"/>
              </w:rPr>
              <w:t>7</w:t>
            </w:r>
          </w:p>
        </w:tc>
        <w:tc>
          <w:tcPr>
            <w:tcW w:w="1660" w:type="dxa"/>
            <w:tcBorders>
              <w:left w:val="nil"/>
              <w:bottom w:val="single" w:sz="4" w:space="0" w:color="auto"/>
              <w:right w:val="nil"/>
            </w:tcBorders>
          </w:tcPr>
          <w:p w14:paraId="5B12FA58" w14:textId="44659B6F" w:rsidR="00556203" w:rsidRPr="009061C6" w:rsidRDefault="00A10B34" w:rsidP="007A64C8">
            <w:pPr>
              <w:pStyle w:val="af1"/>
            </w:pPr>
            <w:r w:rsidRPr="009061C6">
              <w:rPr>
                <w:rFonts w:hint="eastAsia"/>
              </w:rPr>
              <w:t>10</w:t>
            </w:r>
            <w:r w:rsidR="00556203" w:rsidRPr="009061C6">
              <w:rPr>
                <w:rFonts w:hint="eastAsia"/>
              </w:rPr>
              <w:t>.</w:t>
            </w:r>
            <w:r w:rsidRPr="009061C6">
              <w:rPr>
                <w:rFonts w:hint="eastAsia"/>
              </w:rPr>
              <w:t>24</w:t>
            </w:r>
            <w:r w:rsidR="00556203" w:rsidRPr="009061C6">
              <w:rPr>
                <w:rFonts w:hint="eastAsia"/>
              </w:rPr>
              <w:t>%</w:t>
            </w:r>
          </w:p>
        </w:tc>
      </w:tr>
    </w:tbl>
    <w:p w14:paraId="7170A2BC" w14:textId="28B97021" w:rsidR="00556203" w:rsidRDefault="00F019E8" w:rsidP="00197EF3">
      <w:pPr>
        <w:pStyle w:val="4"/>
      </w:pPr>
      <w:r>
        <w:t>5.3</w:t>
      </w:r>
      <w:r w:rsidR="00A10B34">
        <w:t>.5</w:t>
      </w:r>
      <w:r w:rsidR="00014C79">
        <w:rPr>
          <w:rFonts w:hint="eastAsia"/>
        </w:rPr>
        <w:t>析取克里金插值法</w:t>
      </w:r>
    </w:p>
    <w:p w14:paraId="03319B86" w14:textId="40B42738" w:rsidR="00A10B34" w:rsidRDefault="00B4685D" w:rsidP="00197EF3">
      <w:r>
        <w:rPr>
          <w:rFonts w:hint="eastAsia"/>
        </w:rPr>
        <w:t>如果采集数据不能被简单的分布描述时，可以使用</w:t>
      </w:r>
      <w:r w:rsidRPr="00014C79">
        <w:rPr>
          <w:rFonts w:hint="eastAsia"/>
        </w:rPr>
        <w:t>析取</w:t>
      </w:r>
      <w:r>
        <w:t>克里金</w:t>
      </w:r>
      <w:r w:rsidRPr="00014C79">
        <w:rPr>
          <w:rFonts w:hint="eastAsia"/>
        </w:rPr>
        <w:t>法</w:t>
      </w:r>
      <w:r w:rsidR="00014C79" w:rsidRPr="00014C79">
        <w:rPr>
          <w:rFonts w:hint="eastAsia"/>
        </w:rPr>
        <w:t>(Disjunctive Kriging)</w:t>
      </w:r>
      <w:r w:rsidR="00014C79" w:rsidRPr="00014C79">
        <w:rPr>
          <w:rFonts w:hint="eastAsia"/>
        </w:rPr>
        <w:t>，它可以提供非线性估值方法。</w:t>
      </w:r>
    </w:p>
    <w:p w14:paraId="725C081B" w14:textId="2128216C" w:rsidR="00F55472" w:rsidRDefault="00F55472" w:rsidP="00197EF3">
      <w:r w:rsidRPr="00F55472">
        <w:rPr>
          <w:rFonts w:hint="eastAsia"/>
        </w:rPr>
        <w:t>析取克里金法假设的模型为</w:t>
      </w:r>
      <w:r w:rsidR="00A10B34">
        <w:rPr>
          <w:rFonts w:hint="eastAsia"/>
        </w:rPr>
        <w:t>：</w:t>
      </w:r>
    </w:p>
    <w:p w14:paraId="1D9565A7" w14:textId="2B14A74F" w:rsidR="00A10B34" w:rsidRDefault="001B2B88" w:rsidP="00197EF3">
      <w:pPr>
        <w:pStyle w:val="12"/>
      </w:pPr>
      <w:r>
        <w:tab/>
      </w:r>
      <w:proofErr w:type="gramStart"/>
      <w:r w:rsidR="00A10B34" w:rsidRPr="00A10B34">
        <w:t>f(</w:t>
      </w:r>
      <w:proofErr w:type="gramEnd"/>
      <w:r w:rsidR="00A10B34" w:rsidRPr="00A10B34">
        <w:t>Z(s))=µ1+ε(s)</w:t>
      </w:r>
      <w:r w:rsidR="00A10B34">
        <w:rPr>
          <w:rFonts w:hint="eastAsia"/>
        </w:rPr>
        <w:t xml:space="preserve">    </w:t>
      </w:r>
      <w:r>
        <w:tab/>
      </w:r>
      <w:r w:rsidR="00A10B34">
        <w:rPr>
          <w:rFonts w:hint="eastAsia"/>
        </w:rPr>
        <w:t xml:space="preserve">        </w:t>
      </w:r>
      <w:r w:rsidR="00A10B34">
        <w:t>(3)</w:t>
      </w:r>
    </w:p>
    <w:p w14:paraId="574104BD" w14:textId="7B2F5BB6" w:rsidR="00A10B34" w:rsidRDefault="00A10B34" w:rsidP="00197EF3">
      <w:r>
        <w:rPr>
          <w:rFonts w:hint="eastAsia"/>
        </w:rPr>
        <w:t>式</w:t>
      </w:r>
      <w:r w:rsidRPr="00A10B34">
        <w:rPr>
          <w:rFonts w:hint="eastAsia"/>
        </w:rPr>
        <w:t>中，</w:t>
      </w:r>
      <w:r w:rsidRPr="00A10B34">
        <w:rPr>
          <w:rFonts w:hint="eastAsia"/>
        </w:rPr>
        <w:t>µ1</w:t>
      </w:r>
      <w:r w:rsidRPr="00A10B34">
        <w:rPr>
          <w:rFonts w:hint="eastAsia"/>
        </w:rPr>
        <w:t>是一个未知常量，</w:t>
      </w:r>
      <w:r w:rsidRPr="00A10B34">
        <w:rPr>
          <w:rFonts w:hint="eastAsia"/>
        </w:rPr>
        <w:t>f(Z(s))</w:t>
      </w:r>
      <w:r w:rsidRPr="00A10B34">
        <w:rPr>
          <w:rFonts w:hint="eastAsia"/>
        </w:rPr>
        <w:t>是</w:t>
      </w:r>
      <w:r w:rsidRPr="00A10B34">
        <w:rPr>
          <w:rFonts w:hint="eastAsia"/>
        </w:rPr>
        <w:t>Z(s)</w:t>
      </w:r>
      <w:r>
        <w:rPr>
          <w:rFonts w:hint="eastAsia"/>
        </w:rPr>
        <w:t>的一个任意函数，</w:t>
      </w:r>
      <w:r w:rsidRPr="001524FA">
        <w:t>ε(s)</w:t>
      </w:r>
      <w:r>
        <w:rPr>
          <w:rFonts w:hint="eastAsia"/>
        </w:rPr>
        <w:t>是误差值。</w:t>
      </w:r>
    </w:p>
    <w:p w14:paraId="1F1A31AA" w14:textId="1201481B" w:rsidR="00A10B34" w:rsidRDefault="006979E7" w:rsidP="00197EF3">
      <w:r>
        <w:rPr>
          <w:rFonts w:hint="eastAsia"/>
        </w:rPr>
        <w:t>通常的情况下，</w:t>
      </w:r>
      <w:r w:rsidRPr="00014C79">
        <w:rPr>
          <w:rFonts w:hint="eastAsia"/>
        </w:rPr>
        <w:t>析取</w:t>
      </w:r>
      <w:r w:rsidRPr="001524FA">
        <w:rPr>
          <w:rFonts w:hint="eastAsia"/>
        </w:rPr>
        <w:t>克里金</w:t>
      </w:r>
      <w:r w:rsidRPr="00162C73">
        <w:rPr>
          <w:rFonts w:hint="eastAsia"/>
        </w:rPr>
        <w:t>插值</w:t>
      </w:r>
      <w:r>
        <w:rPr>
          <w:rFonts w:hint="eastAsia"/>
        </w:rPr>
        <w:t>法比</w:t>
      </w:r>
      <w:proofErr w:type="gramStart"/>
      <w:r>
        <w:rPr>
          <w:rFonts w:hint="eastAsia"/>
        </w:rPr>
        <w:t>普通克</w:t>
      </w:r>
      <w:proofErr w:type="gramEnd"/>
      <w:r>
        <w:rPr>
          <w:rFonts w:hint="eastAsia"/>
        </w:rPr>
        <w:t>里金插值法适用的情况更加多，得到的数据也更加的准确，但是相应的开销也更加的大。因为它的方案更加的繁琐，所以难以进行验证。</w:t>
      </w:r>
    </w:p>
    <w:p w14:paraId="0908BA02" w14:textId="5A6C44FC" w:rsidR="00A10B34" w:rsidRDefault="00A10B34" w:rsidP="00197EF3">
      <w:r w:rsidRPr="00162C73">
        <w:rPr>
          <w:rFonts w:hint="eastAsia"/>
        </w:rPr>
        <w:t>在</w:t>
      </w:r>
      <w:r w:rsidRPr="00162C73">
        <w:rPr>
          <w:rFonts w:hint="eastAsia"/>
        </w:rPr>
        <w:t>ArcGIS</w:t>
      </w:r>
      <w:r w:rsidRPr="00162C73">
        <w:rPr>
          <w:rFonts w:hint="eastAsia"/>
        </w:rPr>
        <w:t>中利用</w:t>
      </w:r>
      <w:r w:rsidRPr="00014C79">
        <w:rPr>
          <w:rFonts w:hint="eastAsia"/>
        </w:rPr>
        <w:t>析取</w:t>
      </w:r>
      <w:r w:rsidRPr="001524FA">
        <w:rPr>
          <w:rFonts w:hint="eastAsia"/>
        </w:rPr>
        <w:t>克里金</w:t>
      </w:r>
      <w:r w:rsidRPr="00162C73">
        <w:rPr>
          <w:rFonts w:hint="eastAsia"/>
        </w:rPr>
        <w:t>插值方法进行空间插值</w:t>
      </w:r>
      <w:r>
        <w:rPr>
          <w:rFonts w:hint="eastAsia"/>
        </w:rPr>
        <w:t>，得到下图：</w:t>
      </w:r>
    </w:p>
    <w:p w14:paraId="069F6A7E" w14:textId="1E031BFB" w:rsidR="00A10B34" w:rsidRDefault="00A10B34" w:rsidP="003C558A">
      <w:pPr>
        <w:pStyle w:val="af1"/>
      </w:pPr>
      <w:r>
        <w:rPr>
          <w:noProof/>
        </w:rPr>
        <w:lastRenderedPageBreak/>
        <w:drawing>
          <wp:inline distT="0" distB="0" distL="0" distR="0" wp14:anchorId="78551E75" wp14:editId="4BCB62DA">
            <wp:extent cx="3568210" cy="2160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析取科技经.png"/>
                    <pic:cNvPicPr/>
                  </pic:nvPicPr>
                  <pic:blipFill>
                    <a:blip r:embed="rId48">
                      <a:extLst>
                        <a:ext uri="{28A0092B-C50C-407E-A947-70E740481C1C}">
                          <a14:useLocalDpi xmlns:a14="http://schemas.microsoft.com/office/drawing/2010/main" val="0"/>
                        </a:ext>
                      </a:extLst>
                    </a:blip>
                    <a:stretch>
                      <a:fillRect/>
                    </a:stretch>
                  </pic:blipFill>
                  <pic:spPr>
                    <a:xfrm>
                      <a:off x="0" y="0"/>
                      <a:ext cx="3568210" cy="2160000"/>
                    </a:xfrm>
                    <a:prstGeom prst="rect">
                      <a:avLst/>
                    </a:prstGeom>
                  </pic:spPr>
                </pic:pic>
              </a:graphicData>
            </a:graphic>
          </wp:inline>
        </w:drawing>
      </w:r>
    </w:p>
    <w:p w14:paraId="4FB64B3F" w14:textId="14753272" w:rsidR="00F55A27" w:rsidRDefault="00F55A27" w:rsidP="003C558A">
      <w:pPr>
        <w:pStyle w:val="af0"/>
      </w:pPr>
      <w:r w:rsidRPr="002E526F">
        <w:rPr>
          <w:rFonts w:hint="eastAsia"/>
        </w:rPr>
        <w:t>图</w:t>
      </w:r>
      <w:r w:rsidRPr="002E526F">
        <w:rPr>
          <w:rFonts w:hint="eastAsia"/>
        </w:rPr>
        <w:t>5-</w:t>
      </w:r>
      <w:r>
        <w:t>11</w:t>
      </w:r>
      <w:r w:rsidRPr="002E526F">
        <w:t xml:space="preserve"> </w:t>
      </w:r>
      <w:r w:rsidRPr="00F55A27">
        <w:rPr>
          <w:rFonts w:hint="eastAsia"/>
        </w:rPr>
        <w:t>析取</w:t>
      </w:r>
      <w:r>
        <w:rPr>
          <w:rFonts w:hint="eastAsia"/>
        </w:rPr>
        <w:t>克里</w:t>
      </w:r>
      <w:proofErr w:type="gramStart"/>
      <w:r>
        <w:rPr>
          <w:rFonts w:hint="eastAsia"/>
        </w:rPr>
        <w:t>金</w:t>
      </w:r>
      <w:r w:rsidRPr="002E526F">
        <w:rPr>
          <w:rFonts w:hint="eastAsia"/>
        </w:rPr>
        <w:t>分析</w:t>
      </w:r>
      <w:proofErr w:type="gramEnd"/>
      <w:r w:rsidRPr="002E526F">
        <w:rPr>
          <w:rFonts w:hint="eastAsia"/>
        </w:rPr>
        <w:t>图</w:t>
      </w:r>
    </w:p>
    <w:p w14:paraId="49022A10" w14:textId="77777777" w:rsidR="00A10B34" w:rsidRDefault="00A10B34" w:rsidP="00197EF3">
      <w:r>
        <w:rPr>
          <w:rFonts w:hint="eastAsia"/>
        </w:rPr>
        <w:t>该图对应的误差表格如下：</w:t>
      </w:r>
    </w:p>
    <w:p w14:paraId="048459D4" w14:textId="34222AD6" w:rsidR="009061C6" w:rsidRPr="009061C6" w:rsidRDefault="009061C6" w:rsidP="003C558A">
      <w:pPr>
        <w:pStyle w:val="af0"/>
      </w:pPr>
      <w:r w:rsidRPr="002E526F">
        <w:t>表</w:t>
      </w:r>
      <w:r w:rsidRPr="002E526F">
        <w:rPr>
          <w:rFonts w:hint="eastAsia"/>
        </w:rPr>
        <w:t>5-</w:t>
      </w:r>
      <w:r>
        <w:t>8</w:t>
      </w:r>
      <w:r w:rsidRPr="00F55A27">
        <w:rPr>
          <w:rFonts w:hint="eastAsia"/>
        </w:rPr>
        <w:t>析取</w:t>
      </w:r>
      <w:r>
        <w:rPr>
          <w:rFonts w:hint="eastAsia"/>
        </w:rPr>
        <w:t>克里金</w:t>
      </w:r>
      <w:r w:rsidRPr="002E526F">
        <w:t>误差</w:t>
      </w:r>
    </w:p>
    <w:tbl>
      <w:tblPr>
        <w:tblStyle w:val="a5"/>
        <w:tblW w:w="0" w:type="auto"/>
        <w:tblLook w:val="04A0" w:firstRow="1" w:lastRow="0" w:firstColumn="1" w:lastColumn="0" w:noHBand="0" w:noVBand="1"/>
      </w:tblPr>
      <w:tblGrid>
        <w:gridCol w:w="1983"/>
        <w:gridCol w:w="1335"/>
        <w:gridCol w:w="1659"/>
        <w:gridCol w:w="1659"/>
        <w:gridCol w:w="1660"/>
      </w:tblGrid>
      <w:tr w:rsidR="00A10B34" w:rsidRPr="009061C6" w14:paraId="2E190B79" w14:textId="77777777" w:rsidTr="002E1C62">
        <w:trPr>
          <w:trHeight w:val="325"/>
        </w:trPr>
        <w:tc>
          <w:tcPr>
            <w:tcW w:w="1983" w:type="dxa"/>
            <w:tcBorders>
              <w:left w:val="nil"/>
              <w:bottom w:val="single" w:sz="4" w:space="0" w:color="auto"/>
              <w:right w:val="nil"/>
            </w:tcBorders>
          </w:tcPr>
          <w:p w14:paraId="7314950E" w14:textId="77777777" w:rsidR="00A10B34" w:rsidRPr="009061C6" w:rsidRDefault="00A10B34" w:rsidP="003C558A">
            <w:pPr>
              <w:pStyle w:val="af1"/>
            </w:pPr>
            <w:r w:rsidRPr="009061C6">
              <w:rPr>
                <w:rFonts w:hint="eastAsia"/>
              </w:rPr>
              <w:t>方案</w:t>
            </w:r>
          </w:p>
        </w:tc>
        <w:tc>
          <w:tcPr>
            <w:tcW w:w="1335" w:type="dxa"/>
            <w:tcBorders>
              <w:left w:val="nil"/>
              <w:bottom w:val="single" w:sz="4" w:space="0" w:color="auto"/>
              <w:right w:val="nil"/>
            </w:tcBorders>
          </w:tcPr>
          <w:p w14:paraId="77A733D7" w14:textId="77777777" w:rsidR="00A10B34" w:rsidRPr="009061C6" w:rsidRDefault="00A10B34" w:rsidP="003C558A">
            <w:pPr>
              <w:pStyle w:val="af1"/>
            </w:pPr>
            <w:r w:rsidRPr="009061C6">
              <w:rPr>
                <w:rFonts w:hint="eastAsia"/>
              </w:rPr>
              <w:t>平均误差</w:t>
            </w:r>
          </w:p>
        </w:tc>
        <w:tc>
          <w:tcPr>
            <w:tcW w:w="1659" w:type="dxa"/>
            <w:tcBorders>
              <w:left w:val="nil"/>
              <w:bottom w:val="single" w:sz="4" w:space="0" w:color="auto"/>
              <w:right w:val="nil"/>
            </w:tcBorders>
          </w:tcPr>
          <w:p w14:paraId="647CC5C0" w14:textId="77777777" w:rsidR="00A10B34" w:rsidRPr="009061C6" w:rsidRDefault="00A10B34" w:rsidP="003C558A">
            <w:pPr>
              <w:pStyle w:val="af1"/>
            </w:pPr>
            <w:r w:rsidRPr="009061C6">
              <w:rPr>
                <w:rFonts w:hint="eastAsia"/>
              </w:rPr>
              <w:t>均方差</w:t>
            </w:r>
          </w:p>
        </w:tc>
        <w:tc>
          <w:tcPr>
            <w:tcW w:w="1659" w:type="dxa"/>
            <w:tcBorders>
              <w:left w:val="nil"/>
              <w:bottom w:val="single" w:sz="4" w:space="0" w:color="auto"/>
              <w:right w:val="nil"/>
            </w:tcBorders>
          </w:tcPr>
          <w:p w14:paraId="21BB4053" w14:textId="77777777" w:rsidR="00A10B34" w:rsidRPr="009061C6" w:rsidRDefault="00A10B34" w:rsidP="003C558A">
            <w:pPr>
              <w:pStyle w:val="af1"/>
            </w:pPr>
            <w:r w:rsidRPr="009061C6">
              <w:rPr>
                <w:rFonts w:hint="eastAsia"/>
              </w:rPr>
              <w:t>最大绝对误差</w:t>
            </w:r>
          </w:p>
        </w:tc>
        <w:tc>
          <w:tcPr>
            <w:tcW w:w="1660" w:type="dxa"/>
            <w:tcBorders>
              <w:left w:val="nil"/>
              <w:bottom w:val="single" w:sz="4" w:space="0" w:color="auto"/>
              <w:right w:val="nil"/>
            </w:tcBorders>
          </w:tcPr>
          <w:p w14:paraId="279F875F" w14:textId="77777777" w:rsidR="00A10B34" w:rsidRPr="009061C6" w:rsidRDefault="00A10B34" w:rsidP="003C558A">
            <w:pPr>
              <w:pStyle w:val="af1"/>
            </w:pPr>
            <w:r w:rsidRPr="009061C6">
              <w:rPr>
                <w:rFonts w:hint="eastAsia"/>
              </w:rPr>
              <w:t>最大相对误差</w:t>
            </w:r>
          </w:p>
        </w:tc>
      </w:tr>
      <w:tr w:rsidR="00A10B34" w:rsidRPr="009061C6" w14:paraId="3F773CEF" w14:textId="77777777" w:rsidTr="002E1C62">
        <w:tc>
          <w:tcPr>
            <w:tcW w:w="1983" w:type="dxa"/>
            <w:tcBorders>
              <w:left w:val="nil"/>
              <w:bottom w:val="single" w:sz="4" w:space="0" w:color="auto"/>
              <w:right w:val="nil"/>
            </w:tcBorders>
          </w:tcPr>
          <w:p w14:paraId="11D9F122" w14:textId="1E2835E4" w:rsidR="00A10B34" w:rsidRPr="009061C6" w:rsidRDefault="00A10B34" w:rsidP="003C558A">
            <w:pPr>
              <w:pStyle w:val="af1"/>
            </w:pPr>
            <w:r w:rsidRPr="009061C6">
              <w:rPr>
                <w:rFonts w:hint="eastAsia"/>
              </w:rPr>
              <w:t>析取克里金插值</w:t>
            </w:r>
          </w:p>
        </w:tc>
        <w:tc>
          <w:tcPr>
            <w:tcW w:w="1335" w:type="dxa"/>
            <w:tcBorders>
              <w:left w:val="nil"/>
              <w:bottom w:val="single" w:sz="4" w:space="0" w:color="auto"/>
              <w:right w:val="nil"/>
            </w:tcBorders>
          </w:tcPr>
          <w:p w14:paraId="71046676" w14:textId="7B54D92A" w:rsidR="00A10B34" w:rsidRPr="009061C6" w:rsidRDefault="00A10B34" w:rsidP="003C558A">
            <w:pPr>
              <w:pStyle w:val="af1"/>
            </w:pPr>
            <w:r w:rsidRPr="009061C6">
              <w:t>0.035</w:t>
            </w:r>
          </w:p>
        </w:tc>
        <w:tc>
          <w:tcPr>
            <w:tcW w:w="1659" w:type="dxa"/>
            <w:tcBorders>
              <w:left w:val="nil"/>
              <w:bottom w:val="single" w:sz="4" w:space="0" w:color="auto"/>
              <w:right w:val="nil"/>
            </w:tcBorders>
          </w:tcPr>
          <w:p w14:paraId="50DBB726" w14:textId="30974F49" w:rsidR="00A10B34" w:rsidRPr="009061C6" w:rsidRDefault="00A10B34" w:rsidP="003C558A">
            <w:pPr>
              <w:pStyle w:val="af1"/>
            </w:pPr>
            <w:r w:rsidRPr="009061C6">
              <w:t>7.73</w:t>
            </w:r>
          </w:p>
        </w:tc>
        <w:tc>
          <w:tcPr>
            <w:tcW w:w="1659" w:type="dxa"/>
            <w:tcBorders>
              <w:left w:val="nil"/>
              <w:bottom w:val="single" w:sz="4" w:space="0" w:color="auto"/>
              <w:right w:val="nil"/>
            </w:tcBorders>
          </w:tcPr>
          <w:p w14:paraId="180E176E" w14:textId="305090DF" w:rsidR="00A10B34" w:rsidRPr="009061C6" w:rsidRDefault="00A10B34" w:rsidP="003C558A">
            <w:pPr>
              <w:pStyle w:val="af1"/>
            </w:pPr>
            <w:r w:rsidRPr="009061C6">
              <w:rPr>
                <w:rFonts w:hint="eastAsia"/>
              </w:rPr>
              <w:t>9.7</w:t>
            </w:r>
          </w:p>
        </w:tc>
        <w:tc>
          <w:tcPr>
            <w:tcW w:w="1660" w:type="dxa"/>
            <w:tcBorders>
              <w:left w:val="nil"/>
              <w:bottom w:val="single" w:sz="4" w:space="0" w:color="auto"/>
              <w:right w:val="nil"/>
            </w:tcBorders>
          </w:tcPr>
          <w:p w14:paraId="6FA59CA4" w14:textId="2DE83772" w:rsidR="00A10B34" w:rsidRPr="009061C6" w:rsidRDefault="00A10B34" w:rsidP="003C558A">
            <w:pPr>
              <w:pStyle w:val="af1"/>
            </w:pPr>
            <w:r w:rsidRPr="009061C6">
              <w:t>7.82</w:t>
            </w:r>
            <w:r w:rsidRPr="009061C6">
              <w:rPr>
                <w:rFonts w:hint="eastAsia"/>
              </w:rPr>
              <w:t>%</w:t>
            </w:r>
          </w:p>
        </w:tc>
      </w:tr>
    </w:tbl>
    <w:p w14:paraId="2C210825" w14:textId="05A6CA59" w:rsidR="00A10B34" w:rsidRDefault="00F019E8" w:rsidP="00197EF3">
      <w:pPr>
        <w:pStyle w:val="4"/>
      </w:pPr>
      <w:r>
        <w:t>5.3</w:t>
      </w:r>
      <w:r w:rsidR="00A10B34">
        <w:t xml:space="preserve">.6 </w:t>
      </w:r>
      <w:r w:rsidR="00A10B34">
        <w:rPr>
          <w:rFonts w:hint="eastAsia"/>
        </w:rPr>
        <w:t>误差分析</w:t>
      </w:r>
    </w:p>
    <w:p w14:paraId="5A2B3740" w14:textId="77777777" w:rsidR="00EE435B" w:rsidRDefault="002F6F88" w:rsidP="00197EF3">
      <w:r>
        <w:rPr>
          <w:rFonts w:hint="eastAsia"/>
        </w:rPr>
        <w:t>定性分析：从以上</w:t>
      </w:r>
      <w:r>
        <w:rPr>
          <w:rFonts w:hint="eastAsia"/>
        </w:rPr>
        <w:t>5</w:t>
      </w:r>
      <w:r>
        <w:rPr>
          <w:rFonts w:hint="eastAsia"/>
        </w:rPr>
        <w:t>张插值图来看，</w:t>
      </w:r>
    </w:p>
    <w:p w14:paraId="055DEAD2" w14:textId="77777777" w:rsidR="00EE435B" w:rsidRDefault="00EE435B" w:rsidP="00197EF3">
      <w:r>
        <w:rPr>
          <w:rFonts w:hint="eastAsia"/>
        </w:rPr>
        <w:t>局部多项式插值法的生成图出现了明显的断层，并且在图像的南边出现了较大的数据偏差，不太符合经验的分布；</w:t>
      </w:r>
    </w:p>
    <w:p w14:paraId="7ACDA782" w14:textId="7F063BFF" w:rsidR="008A71BC" w:rsidRDefault="00EE435B" w:rsidP="00197EF3">
      <w:r>
        <w:rPr>
          <w:rFonts w:hint="eastAsia"/>
        </w:rPr>
        <w:t>径向基函数插值法大致反映出了信号传播的空间规律，但是整体图上出现较多的锯齿状分布，信号传播显得较为突兀，不够平缓；</w:t>
      </w:r>
    </w:p>
    <w:p w14:paraId="36A95FF9" w14:textId="597CFC13" w:rsidR="00EE435B" w:rsidRDefault="00EE435B" w:rsidP="00197EF3">
      <w:proofErr w:type="gramStart"/>
      <w:r>
        <w:rPr>
          <w:rFonts w:hint="eastAsia"/>
        </w:rPr>
        <w:t>简单</w:t>
      </w:r>
      <w:r w:rsidR="008D2C51">
        <w:t>克</w:t>
      </w:r>
      <w:proofErr w:type="gramEnd"/>
      <w:r w:rsidR="008D2C51">
        <w:t>里金</w:t>
      </w:r>
      <w:r>
        <w:rPr>
          <w:rFonts w:hint="eastAsia"/>
        </w:rPr>
        <w:t>插值法大致反映出了信号传播的空间规律，整体信号分布呈鸭蛋状，比较符合信号的</w:t>
      </w:r>
      <w:r w:rsidR="002A4F89">
        <w:rPr>
          <w:rFonts w:hint="eastAsia"/>
        </w:rPr>
        <w:t>损耗，图像分布比较平缓；</w:t>
      </w:r>
    </w:p>
    <w:p w14:paraId="5CDA62B3" w14:textId="278DC24C" w:rsidR="002A4F89" w:rsidRDefault="002A4F89" w:rsidP="00197EF3">
      <w:proofErr w:type="gramStart"/>
      <w:r>
        <w:rPr>
          <w:rFonts w:hint="eastAsia"/>
        </w:rPr>
        <w:t>泛</w:t>
      </w:r>
      <w:r w:rsidRPr="001524FA">
        <w:rPr>
          <w:rFonts w:hint="eastAsia"/>
        </w:rPr>
        <w:t>克里</w:t>
      </w:r>
      <w:proofErr w:type="gramEnd"/>
      <w:r w:rsidRPr="001524FA">
        <w:rPr>
          <w:rFonts w:hint="eastAsia"/>
        </w:rPr>
        <w:t>金</w:t>
      </w:r>
      <w:r w:rsidRPr="00162C73">
        <w:rPr>
          <w:rFonts w:hint="eastAsia"/>
        </w:rPr>
        <w:t>插值</w:t>
      </w:r>
      <w:r>
        <w:rPr>
          <w:rFonts w:hint="eastAsia"/>
        </w:rPr>
        <w:t>法大致反映出了信号传播的空间规律，但是整体</w:t>
      </w:r>
      <w:proofErr w:type="gramStart"/>
      <w:r>
        <w:rPr>
          <w:rFonts w:hint="eastAsia"/>
        </w:rPr>
        <w:t>图有些</w:t>
      </w:r>
      <w:proofErr w:type="gramEnd"/>
      <w:r>
        <w:rPr>
          <w:rFonts w:hint="eastAsia"/>
        </w:rPr>
        <w:t>杂乱无章，</w:t>
      </w:r>
      <w:r w:rsidR="003F3E64">
        <w:rPr>
          <w:rFonts w:hint="eastAsia"/>
        </w:rPr>
        <w:t>且北方的</w:t>
      </w:r>
      <w:r w:rsidR="008254C1">
        <w:rPr>
          <w:rFonts w:hint="eastAsia"/>
        </w:rPr>
        <w:t>情况有一些偏差；</w:t>
      </w:r>
    </w:p>
    <w:p w14:paraId="41130333" w14:textId="1B0687F7" w:rsidR="008254C1" w:rsidRDefault="008254C1" w:rsidP="00197EF3">
      <w:r w:rsidRPr="00F55472">
        <w:rPr>
          <w:rFonts w:hint="eastAsia"/>
        </w:rPr>
        <w:t>析取克里金法</w:t>
      </w:r>
      <w:r w:rsidRPr="00162C73">
        <w:rPr>
          <w:rFonts w:hint="eastAsia"/>
        </w:rPr>
        <w:t>插值</w:t>
      </w:r>
      <w:r>
        <w:rPr>
          <w:rFonts w:hint="eastAsia"/>
        </w:rPr>
        <w:t>法大致反映出了信号传播的空间规律，整体图也比较符合经验判断，</w:t>
      </w:r>
      <w:r w:rsidR="006E0562">
        <w:rPr>
          <w:rFonts w:hint="eastAsia"/>
        </w:rPr>
        <w:t>图像分布比较平缓。</w:t>
      </w:r>
    </w:p>
    <w:p w14:paraId="59295458" w14:textId="188DD2C9" w:rsidR="00243E49" w:rsidRDefault="00243E49" w:rsidP="00197EF3">
      <w:r>
        <w:rPr>
          <w:rFonts w:hint="eastAsia"/>
        </w:rPr>
        <w:t>可以看出局部多项式插值法是</w:t>
      </w:r>
      <w:r>
        <w:rPr>
          <w:rFonts w:hint="eastAsia"/>
        </w:rPr>
        <w:t>5</w:t>
      </w:r>
      <w:r>
        <w:rPr>
          <w:rFonts w:hint="eastAsia"/>
        </w:rPr>
        <w:t>种方案中最差的一个，径向基函数插值法</w:t>
      </w:r>
      <w:proofErr w:type="gramStart"/>
      <w:r>
        <w:rPr>
          <w:rFonts w:hint="eastAsia"/>
        </w:rPr>
        <w:t>和泛</w:t>
      </w:r>
      <w:r w:rsidRPr="001524FA">
        <w:rPr>
          <w:rFonts w:hint="eastAsia"/>
        </w:rPr>
        <w:t>克里</w:t>
      </w:r>
      <w:proofErr w:type="gramEnd"/>
      <w:r w:rsidRPr="001524FA">
        <w:rPr>
          <w:rFonts w:hint="eastAsia"/>
        </w:rPr>
        <w:t>金</w:t>
      </w:r>
      <w:r w:rsidRPr="00162C73">
        <w:rPr>
          <w:rFonts w:hint="eastAsia"/>
        </w:rPr>
        <w:t>插值</w:t>
      </w:r>
      <w:r>
        <w:rPr>
          <w:rFonts w:hint="eastAsia"/>
        </w:rPr>
        <w:t>法都丢失了一定的信息，并且图像较为杂乱，</w:t>
      </w:r>
      <w:proofErr w:type="gramStart"/>
      <w:r>
        <w:rPr>
          <w:rFonts w:hint="eastAsia"/>
        </w:rPr>
        <w:t>简单</w:t>
      </w:r>
      <w:r w:rsidR="008D2C51">
        <w:t>克</w:t>
      </w:r>
      <w:proofErr w:type="gramEnd"/>
      <w:r w:rsidR="008D2C51">
        <w:t>里金</w:t>
      </w:r>
      <w:r>
        <w:rPr>
          <w:rFonts w:hint="eastAsia"/>
        </w:rPr>
        <w:t>插值法和</w:t>
      </w:r>
      <w:r w:rsidRPr="00F55472">
        <w:rPr>
          <w:rFonts w:hint="eastAsia"/>
        </w:rPr>
        <w:t>析取克里金法</w:t>
      </w:r>
      <w:r w:rsidRPr="00162C73">
        <w:rPr>
          <w:rFonts w:hint="eastAsia"/>
        </w:rPr>
        <w:t>插值</w:t>
      </w:r>
      <w:r>
        <w:rPr>
          <w:rFonts w:hint="eastAsia"/>
        </w:rPr>
        <w:t>法都较好的描述了信号分布的情况，均可以作为考虑的方案。</w:t>
      </w:r>
    </w:p>
    <w:p w14:paraId="38CC91EA" w14:textId="64BCB56F" w:rsidR="006E0562" w:rsidRDefault="006E0562" w:rsidP="00197EF3">
      <w:r>
        <w:rPr>
          <w:rFonts w:hint="eastAsia"/>
        </w:rPr>
        <w:t>定量分析，将</w:t>
      </w:r>
      <w:r>
        <w:rPr>
          <w:rFonts w:hint="eastAsia"/>
        </w:rPr>
        <w:t>5</w:t>
      </w:r>
      <w:r>
        <w:rPr>
          <w:rFonts w:hint="eastAsia"/>
        </w:rPr>
        <w:t>中插值方法的误差分析汇总如下表所示：</w:t>
      </w:r>
    </w:p>
    <w:p w14:paraId="08DE419D" w14:textId="77777777" w:rsidR="003C558A" w:rsidRDefault="003C558A" w:rsidP="00197EF3"/>
    <w:p w14:paraId="5187D7BC" w14:textId="77777777" w:rsidR="003C558A" w:rsidRDefault="003C558A" w:rsidP="00197EF3"/>
    <w:p w14:paraId="53D24AB3" w14:textId="03E1A9AA" w:rsidR="009061C6" w:rsidRPr="009061C6" w:rsidRDefault="009061C6" w:rsidP="003C558A">
      <w:pPr>
        <w:pStyle w:val="af0"/>
      </w:pPr>
      <w:r w:rsidRPr="002E526F">
        <w:lastRenderedPageBreak/>
        <w:t>表</w:t>
      </w:r>
      <w:r w:rsidRPr="002E526F">
        <w:rPr>
          <w:rFonts w:hint="eastAsia"/>
        </w:rPr>
        <w:t>5-</w:t>
      </w:r>
      <w:r>
        <w:t>8</w:t>
      </w:r>
      <w:r>
        <w:rPr>
          <w:rFonts w:hint="eastAsia"/>
        </w:rPr>
        <w:t>误差比较</w:t>
      </w:r>
    </w:p>
    <w:tbl>
      <w:tblPr>
        <w:tblStyle w:val="a5"/>
        <w:tblW w:w="0" w:type="auto"/>
        <w:tblLook w:val="04A0" w:firstRow="1" w:lastRow="0" w:firstColumn="1" w:lastColumn="0" w:noHBand="0" w:noVBand="1"/>
      </w:tblPr>
      <w:tblGrid>
        <w:gridCol w:w="1983"/>
        <w:gridCol w:w="1335"/>
        <w:gridCol w:w="1659"/>
        <w:gridCol w:w="1659"/>
        <w:gridCol w:w="1660"/>
      </w:tblGrid>
      <w:tr w:rsidR="006E0562" w:rsidRPr="009061C6" w14:paraId="71ADF562" w14:textId="77777777" w:rsidTr="006E0562">
        <w:tc>
          <w:tcPr>
            <w:tcW w:w="1983" w:type="dxa"/>
            <w:tcBorders>
              <w:left w:val="nil"/>
              <w:bottom w:val="single" w:sz="4" w:space="0" w:color="auto"/>
              <w:right w:val="nil"/>
            </w:tcBorders>
          </w:tcPr>
          <w:p w14:paraId="0A2B0E96" w14:textId="5B5A0EB8" w:rsidR="006E0562" w:rsidRPr="009061C6" w:rsidRDefault="006E0562" w:rsidP="003C558A">
            <w:pPr>
              <w:pStyle w:val="af1"/>
            </w:pPr>
            <w:r w:rsidRPr="009061C6">
              <w:rPr>
                <w:rFonts w:hint="eastAsia"/>
              </w:rPr>
              <w:t>方案</w:t>
            </w:r>
          </w:p>
        </w:tc>
        <w:tc>
          <w:tcPr>
            <w:tcW w:w="1335" w:type="dxa"/>
            <w:tcBorders>
              <w:left w:val="nil"/>
              <w:bottom w:val="single" w:sz="4" w:space="0" w:color="auto"/>
              <w:right w:val="nil"/>
            </w:tcBorders>
          </w:tcPr>
          <w:p w14:paraId="30DB3E20" w14:textId="28F39F62" w:rsidR="006E0562" w:rsidRPr="009061C6" w:rsidRDefault="006E0562" w:rsidP="003C558A">
            <w:pPr>
              <w:pStyle w:val="af1"/>
            </w:pPr>
            <w:r w:rsidRPr="009061C6">
              <w:rPr>
                <w:rFonts w:hint="eastAsia"/>
              </w:rPr>
              <w:t>平均误差</w:t>
            </w:r>
          </w:p>
        </w:tc>
        <w:tc>
          <w:tcPr>
            <w:tcW w:w="1659" w:type="dxa"/>
            <w:tcBorders>
              <w:left w:val="nil"/>
              <w:bottom w:val="single" w:sz="4" w:space="0" w:color="auto"/>
              <w:right w:val="nil"/>
            </w:tcBorders>
          </w:tcPr>
          <w:p w14:paraId="65EB1CDA" w14:textId="253633B7" w:rsidR="006E0562" w:rsidRPr="009061C6" w:rsidRDefault="006E0562" w:rsidP="003C558A">
            <w:pPr>
              <w:pStyle w:val="af1"/>
            </w:pPr>
            <w:r w:rsidRPr="009061C6">
              <w:rPr>
                <w:rFonts w:hint="eastAsia"/>
              </w:rPr>
              <w:t>均方差</w:t>
            </w:r>
          </w:p>
        </w:tc>
        <w:tc>
          <w:tcPr>
            <w:tcW w:w="1659" w:type="dxa"/>
            <w:tcBorders>
              <w:left w:val="nil"/>
              <w:bottom w:val="single" w:sz="4" w:space="0" w:color="auto"/>
              <w:right w:val="nil"/>
            </w:tcBorders>
          </w:tcPr>
          <w:p w14:paraId="07BEBF20" w14:textId="2B6AC767" w:rsidR="006E0562" w:rsidRPr="009061C6" w:rsidRDefault="006E0562" w:rsidP="003C558A">
            <w:pPr>
              <w:pStyle w:val="af1"/>
            </w:pPr>
            <w:r w:rsidRPr="009061C6">
              <w:rPr>
                <w:rFonts w:hint="eastAsia"/>
              </w:rPr>
              <w:t>最大绝对误差</w:t>
            </w:r>
          </w:p>
        </w:tc>
        <w:tc>
          <w:tcPr>
            <w:tcW w:w="1660" w:type="dxa"/>
            <w:tcBorders>
              <w:left w:val="nil"/>
              <w:bottom w:val="single" w:sz="4" w:space="0" w:color="auto"/>
              <w:right w:val="nil"/>
            </w:tcBorders>
          </w:tcPr>
          <w:p w14:paraId="3BB6DFA1" w14:textId="3A707EAE" w:rsidR="006E0562" w:rsidRPr="009061C6" w:rsidRDefault="006E0562" w:rsidP="003C558A">
            <w:pPr>
              <w:pStyle w:val="af1"/>
            </w:pPr>
            <w:r w:rsidRPr="009061C6">
              <w:rPr>
                <w:rFonts w:hint="eastAsia"/>
              </w:rPr>
              <w:t>最大相对误差</w:t>
            </w:r>
          </w:p>
        </w:tc>
      </w:tr>
      <w:tr w:rsidR="006E0562" w:rsidRPr="009061C6" w14:paraId="39B17514" w14:textId="77777777" w:rsidTr="006E0562">
        <w:tc>
          <w:tcPr>
            <w:tcW w:w="1983" w:type="dxa"/>
            <w:tcBorders>
              <w:top w:val="single" w:sz="4" w:space="0" w:color="auto"/>
              <w:left w:val="nil"/>
              <w:bottom w:val="nil"/>
              <w:right w:val="nil"/>
            </w:tcBorders>
          </w:tcPr>
          <w:p w14:paraId="39AB9EE6" w14:textId="3B5D17F6" w:rsidR="006E0562" w:rsidRPr="009061C6" w:rsidRDefault="006E0562" w:rsidP="003C558A">
            <w:pPr>
              <w:pStyle w:val="af1"/>
            </w:pPr>
            <w:r w:rsidRPr="009061C6">
              <w:rPr>
                <w:rFonts w:hint="eastAsia"/>
              </w:rPr>
              <w:t>局部多项式插值</w:t>
            </w:r>
          </w:p>
        </w:tc>
        <w:tc>
          <w:tcPr>
            <w:tcW w:w="1335" w:type="dxa"/>
            <w:tcBorders>
              <w:top w:val="single" w:sz="4" w:space="0" w:color="auto"/>
              <w:left w:val="nil"/>
              <w:bottom w:val="nil"/>
              <w:right w:val="nil"/>
            </w:tcBorders>
          </w:tcPr>
          <w:p w14:paraId="07FB9F6C" w14:textId="7D6D11FA" w:rsidR="006E0562" w:rsidRPr="009061C6" w:rsidRDefault="006E0562" w:rsidP="003C558A">
            <w:pPr>
              <w:pStyle w:val="af1"/>
            </w:pPr>
            <w:r w:rsidRPr="009061C6">
              <w:rPr>
                <w:rFonts w:hint="eastAsia"/>
              </w:rPr>
              <w:t>0.343</w:t>
            </w:r>
          </w:p>
        </w:tc>
        <w:tc>
          <w:tcPr>
            <w:tcW w:w="1659" w:type="dxa"/>
            <w:tcBorders>
              <w:top w:val="single" w:sz="4" w:space="0" w:color="auto"/>
              <w:left w:val="nil"/>
              <w:bottom w:val="nil"/>
              <w:right w:val="nil"/>
            </w:tcBorders>
          </w:tcPr>
          <w:p w14:paraId="5B1F98BF" w14:textId="5C57AD50" w:rsidR="006E0562" w:rsidRPr="009061C6" w:rsidRDefault="006E0562" w:rsidP="003C558A">
            <w:pPr>
              <w:pStyle w:val="af1"/>
            </w:pPr>
            <w:r w:rsidRPr="009061C6">
              <w:rPr>
                <w:rFonts w:hint="eastAsia"/>
              </w:rPr>
              <w:t>10.183</w:t>
            </w:r>
          </w:p>
        </w:tc>
        <w:tc>
          <w:tcPr>
            <w:tcW w:w="1659" w:type="dxa"/>
            <w:tcBorders>
              <w:top w:val="single" w:sz="4" w:space="0" w:color="auto"/>
              <w:left w:val="nil"/>
              <w:bottom w:val="nil"/>
              <w:right w:val="nil"/>
            </w:tcBorders>
          </w:tcPr>
          <w:p w14:paraId="6633BF29" w14:textId="2AA0BBE4" w:rsidR="006E0562" w:rsidRPr="009061C6" w:rsidRDefault="006E0562" w:rsidP="003C558A">
            <w:pPr>
              <w:pStyle w:val="af1"/>
            </w:pPr>
            <w:r w:rsidRPr="009061C6">
              <w:rPr>
                <w:rFonts w:hint="eastAsia"/>
              </w:rPr>
              <w:t>30.4</w:t>
            </w:r>
          </w:p>
        </w:tc>
        <w:tc>
          <w:tcPr>
            <w:tcW w:w="1660" w:type="dxa"/>
            <w:tcBorders>
              <w:top w:val="single" w:sz="4" w:space="0" w:color="auto"/>
              <w:left w:val="nil"/>
              <w:bottom w:val="nil"/>
              <w:right w:val="nil"/>
            </w:tcBorders>
          </w:tcPr>
          <w:p w14:paraId="6A3977AF" w14:textId="7354EDE5" w:rsidR="006E0562" w:rsidRPr="009061C6" w:rsidRDefault="006E0562" w:rsidP="003C558A">
            <w:pPr>
              <w:pStyle w:val="af1"/>
            </w:pPr>
            <w:r w:rsidRPr="009061C6">
              <w:rPr>
                <w:rFonts w:hint="eastAsia"/>
              </w:rPr>
              <w:t>24.52%</w:t>
            </w:r>
          </w:p>
        </w:tc>
      </w:tr>
      <w:tr w:rsidR="006E0562" w:rsidRPr="009061C6" w14:paraId="28BF204C" w14:textId="77777777" w:rsidTr="006E0562">
        <w:tc>
          <w:tcPr>
            <w:tcW w:w="1983" w:type="dxa"/>
            <w:tcBorders>
              <w:top w:val="nil"/>
              <w:left w:val="nil"/>
              <w:bottom w:val="nil"/>
              <w:right w:val="nil"/>
            </w:tcBorders>
          </w:tcPr>
          <w:p w14:paraId="67E54772" w14:textId="1C2E25CC" w:rsidR="006E0562" w:rsidRPr="009061C6" w:rsidRDefault="006E0562" w:rsidP="003C558A">
            <w:pPr>
              <w:pStyle w:val="af1"/>
            </w:pPr>
            <w:r w:rsidRPr="009061C6">
              <w:rPr>
                <w:rFonts w:hint="eastAsia"/>
              </w:rPr>
              <w:t>径向基函数插值</w:t>
            </w:r>
          </w:p>
        </w:tc>
        <w:tc>
          <w:tcPr>
            <w:tcW w:w="1335" w:type="dxa"/>
            <w:tcBorders>
              <w:top w:val="nil"/>
              <w:left w:val="nil"/>
              <w:bottom w:val="nil"/>
              <w:right w:val="nil"/>
            </w:tcBorders>
          </w:tcPr>
          <w:p w14:paraId="61F2CFAE" w14:textId="316CD30F" w:rsidR="006E0562" w:rsidRPr="009061C6" w:rsidRDefault="006E0562" w:rsidP="003C558A">
            <w:pPr>
              <w:pStyle w:val="af1"/>
            </w:pPr>
            <w:r w:rsidRPr="009061C6">
              <w:rPr>
                <w:rFonts w:hint="eastAsia"/>
              </w:rPr>
              <w:t>0.297</w:t>
            </w:r>
          </w:p>
        </w:tc>
        <w:tc>
          <w:tcPr>
            <w:tcW w:w="1659" w:type="dxa"/>
            <w:tcBorders>
              <w:top w:val="nil"/>
              <w:left w:val="nil"/>
              <w:bottom w:val="nil"/>
              <w:right w:val="nil"/>
            </w:tcBorders>
          </w:tcPr>
          <w:p w14:paraId="3B163C4C" w14:textId="36E9B905" w:rsidR="006E0562" w:rsidRPr="009061C6" w:rsidRDefault="006E0562" w:rsidP="003C558A">
            <w:pPr>
              <w:pStyle w:val="af1"/>
            </w:pPr>
            <w:r w:rsidRPr="009061C6">
              <w:rPr>
                <w:rFonts w:hint="eastAsia"/>
              </w:rPr>
              <w:t>9.573</w:t>
            </w:r>
          </w:p>
        </w:tc>
        <w:tc>
          <w:tcPr>
            <w:tcW w:w="1659" w:type="dxa"/>
            <w:tcBorders>
              <w:top w:val="nil"/>
              <w:left w:val="nil"/>
              <w:bottom w:val="nil"/>
              <w:right w:val="nil"/>
            </w:tcBorders>
          </w:tcPr>
          <w:p w14:paraId="5F1413A3" w14:textId="3F6BD51A" w:rsidR="006E0562" w:rsidRPr="009061C6" w:rsidRDefault="006E0562" w:rsidP="003C558A">
            <w:pPr>
              <w:pStyle w:val="af1"/>
            </w:pPr>
            <w:r w:rsidRPr="009061C6">
              <w:rPr>
                <w:rFonts w:hint="eastAsia"/>
              </w:rPr>
              <w:t>20.3</w:t>
            </w:r>
          </w:p>
        </w:tc>
        <w:tc>
          <w:tcPr>
            <w:tcW w:w="1660" w:type="dxa"/>
            <w:tcBorders>
              <w:top w:val="nil"/>
              <w:left w:val="nil"/>
              <w:bottom w:val="nil"/>
              <w:right w:val="nil"/>
            </w:tcBorders>
          </w:tcPr>
          <w:p w14:paraId="204240DD" w14:textId="26DB0995" w:rsidR="006E0562" w:rsidRPr="009061C6" w:rsidRDefault="006E0562" w:rsidP="003C558A">
            <w:pPr>
              <w:pStyle w:val="af1"/>
            </w:pPr>
            <w:r w:rsidRPr="009061C6">
              <w:rPr>
                <w:rFonts w:hint="eastAsia"/>
              </w:rPr>
              <w:t>16.371%</w:t>
            </w:r>
          </w:p>
        </w:tc>
      </w:tr>
      <w:tr w:rsidR="006E0562" w:rsidRPr="009061C6" w14:paraId="48F2D241" w14:textId="77777777" w:rsidTr="006E0562">
        <w:tc>
          <w:tcPr>
            <w:tcW w:w="1983" w:type="dxa"/>
            <w:tcBorders>
              <w:top w:val="nil"/>
              <w:left w:val="nil"/>
              <w:bottom w:val="nil"/>
              <w:right w:val="nil"/>
            </w:tcBorders>
          </w:tcPr>
          <w:p w14:paraId="4746DE6C" w14:textId="0F691A7A" w:rsidR="006E0562" w:rsidRPr="009061C6" w:rsidRDefault="006E0562" w:rsidP="003C558A">
            <w:pPr>
              <w:pStyle w:val="af1"/>
            </w:pPr>
            <w:proofErr w:type="gramStart"/>
            <w:r w:rsidRPr="009061C6">
              <w:rPr>
                <w:rFonts w:hint="eastAsia"/>
              </w:rPr>
              <w:t>简单克</w:t>
            </w:r>
            <w:proofErr w:type="gramEnd"/>
            <w:r w:rsidRPr="009061C6">
              <w:rPr>
                <w:rFonts w:hint="eastAsia"/>
              </w:rPr>
              <w:t>里金插值</w:t>
            </w:r>
          </w:p>
        </w:tc>
        <w:tc>
          <w:tcPr>
            <w:tcW w:w="1335" w:type="dxa"/>
            <w:tcBorders>
              <w:top w:val="nil"/>
              <w:left w:val="nil"/>
              <w:bottom w:val="nil"/>
              <w:right w:val="nil"/>
            </w:tcBorders>
          </w:tcPr>
          <w:p w14:paraId="04CFB4C6" w14:textId="4E298240" w:rsidR="006E0562" w:rsidRPr="009061C6" w:rsidRDefault="006E0562" w:rsidP="003C558A">
            <w:pPr>
              <w:pStyle w:val="af1"/>
            </w:pPr>
            <w:r w:rsidRPr="009061C6">
              <w:rPr>
                <w:rFonts w:hint="eastAsia"/>
              </w:rPr>
              <w:t>-0.128</w:t>
            </w:r>
          </w:p>
        </w:tc>
        <w:tc>
          <w:tcPr>
            <w:tcW w:w="1659" w:type="dxa"/>
            <w:tcBorders>
              <w:top w:val="nil"/>
              <w:left w:val="nil"/>
              <w:bottom w:val="nil"/>
              <w:right w:val="nil"/>
            </w:tcBorders>
          </w:tcPr>
          <w:p w14:paraId="2F56B3BF" w14:textId="2976B97A" w:rsidR="006E0562" w:rsidRPr="009061C6" w:rsidRDefault="006E0562" w:rsidP="003C558A">
            <w:pPr>
              <w:pStyle w:val="af1"/>
            </w:pPr>
            <w:r w:rsidRPr="009061C6">
              <w:rPr>
                <w:rFonts w:hint="eastAsia"/>
              </w:rPr>
              <w:t>7.183</w:t>
            </w:r>
          </w:p>
        </w:tc>
        <w:tc>
          <w:tcPr>
            <w:tcW w:w="1659" w:type="dxa"/>
            <w:tcBorders>
              <w:top w:val="nil"/>
              <w:left w:val="nil"/>
              <w:bottom w:val="nil"/>
              <w:right w:val="nil"/>
            </w:tcBorders>
          </w:tcPr>
          <w:p w14:paraId="2C3A797C" w14:textId="4AB64A32" w:rsidR="006E0562" w:rsidRPr="009061C6" w:rsidRDefault="006E0562" w:rsidP="003C558A">
            <w:pPr>
              <w:pStyle w:val="af1"/>
            </w:pPr>
            <w:r w:rsidRPr="009061C6">
              <w:rPr>
                <w:rFonts w:hint="eastAsia"/>
              </w:rPr>
              <w:t>10.4</w:t>
            </w:r>
          </w:p>
        </w:tc>
        <w:tc>
          <w:tcPr>
            <w:tcW w:w="1660" w:type="dxa"/>
            <w:tcBorders>
              <w:top w:val="nil"/>
              <w:left w:val="nil"/>
              <w:bottom w:val="nil"/>
              <w:right w:val="nil"/>
            </w:tcBorders>
          </w:tcPr>
          <w:p w14:paraId="5A534E61" w14:textId="4E4947F0" w:rsidR="006E0562" w:rsidRPr="009061C6" w:rsidRDefault="006E0562" w:rsidP="003C558A">
            <w:pPr>
              <w:pStyle w:val="af1"/>
            </w:pPr>
            <w:r w:rsidRPr="009061C6">
              <w:rPr>
                <w:rFonts w:hint="eastAsia"/>
              </w:rPr>
              <w:t>8.39%</w:t>
            </w:r>
          </w:p>
        </w:tc>
      </w:tr>
      <w:tr w:rsidR="006E0562" w:rsidRPr="009061C6" w14:paraId="24878F19" w14:textId="77777777" w:rsidTr="006E0562">
        <w:tc>
          <w:tcPr>
            <w:tcW w:w="1983" w:type="dxa"/>
            <w:tcBorders>
              <w:top w:val="nil"/>
              <w:left w:val="nil"/>
              <w:bottom w:val="nil"/>
              <w:right w:val="nil"/>
            </w:tcBorders>
          </w:tcPr>
          <w:p w14:paraId="2678DA7C" w14:textId="699393CC" w:rsidR="006E0562" w:rsidRPr="009061C6" w:rsidRDefault="006E0562" w:rsidP="003C558A">
            <w:pPr>
              <w:pStyle w:val="af1"/>
            </w:pPr>
            <w:proofErr w:type="gramStart"/>
            <w:r w:rsidRPr="009061C6">
              <w:rPr>
                <w:rFonts w:hint="eastAsia"/>
              </w:rPr>
              <w:t>泛克里</w:t>
            </w:r>
            <w:proofErr w:type="gramEnd"/>
            <w:r w:rsidRPr="009061C6">
              <w:rPr>
                <w:rFonts w:hint="eastAsia"/>
              </w:rPr>
              <w:t>金插值</w:t>
            </w:r>
          </w:p>
        </w:tc>
        <w:tc>
          <w:tcPr>
            <w:tcW w:w="1335" w:type="dxa"/>
            <w:tcBorders>
              <w:top w:val="nil"/>
              <w:left w:val="nil"/>
              <w:bottom w:val="nil"/>
              <w:right w:val="nil"/>
            </w:tcBorders>
          </w:tcPr>
          <w:p w14:paraId="05629CD8" w14:textId="5D99D8A4" w:rsidR="006E0562" w:rsidRPr="009061C6" w:rsidRDefault="006E0562" w:rsidP="003C558A">
            <w:pPr>
              <w:pStyle w:val="af1"/>
            </w:pPr>
            <w:r w:rsidRPr="009061C6">
              <w:rPr>
                <w:rFonts w:hint="eastAsia"/>
              </w:rPr>
              <w:t>-0.197</w:t>
            </w:r>
          </w:p>
        </w:tc>
        <w:tc>
          <w:tcPr>
            <w:tcW w:w="1659" w:type="dxa"/>
            <w:tcBorders>
              <w:top w:val="nil"/>
              <w:left w:val="nil"/>
              <w:bottom w:val="nil"/>
              <w:right w:val="nil"/>
            </w:tcBorders>
          </w:tcPr>
          <w:p w14:paraId="3327BD1F" w14:textId="7218FC1E" w:rsidR="006E0562" w:rsidRPr="009061C6" w:rsidRDefault="006E0562" w:rsidP="003C558A">
            <w:pPr>
              <w:pStyle w:val="af1"/>
            </w:pPr>
            <w:r w:rsidRPr="009061C6">
              <w:rPr>
                <w:rFonts w:hint="eastAsia"/>
              </w:rPr>
              <w:t>8.975</w:t>
            </w:r>
          </w:p>
        </w:tc>
        <w:tc>
          <w:tcPr>
            <w:tcW w:w="1659" w:type="dxa"/>
            <w:tcBorders>
              <w:top w:val="nil"/>
              <w:left w:val="nil"/>
              <w:bottom w:val="nil"/>
              <w:right w:val="nil"/>
            </w:tcBorders>
          </w:tcPr>
          <w:p w14:paraId="168F2003" w14:textId="438D045B" w:rsidR="006E0562" w:rsidRPr="009061C6" w:rsidRDefault="006E0562" w:rsidP="003C558A">
            <w:pPr>
              <w:pStyle w:val="af1"/>
            </w:pPr>
            <w:r w:rsidRPr="009061C6">
              <w:rPr>
                <w:rFonts w:hint="eastAsia"/>
              </w:rPr>
              <w:t>12.7</w:t>
            </w:r>
          </w:p>
        </w:tc>
        <w:tc>
          <w:tcPr>
            <w:tcW w:w="1660" w:type="dxa"/>
            <w:tcBorders>
              <w:top w:val="nil"/>
              <w:left w:val="nil"/>
              <w:bottom w:val="nil"/>
              <w:right w:val="nil"/>
            </w:tcBorders>
          </w:tcPr>
          <w:p w14:paraId="0BCBCD16" w14:textId="13ED01D6" w:rsidR="006E0562" w:rsidRPr="009061C6" w:rsidRDefault="006E0562" w:rsidP="003C558A">
            <w:pPr>
              <w:pStyle w:val="af1"/>
            </w:pPr>
            <w:r w:rsidRPr="009061C6">
              <w:rPr>
                <w:rFonts w:hint="eastAsia"/>
              </w:rPr>
              <w:t>10.24%</w:t>
            </w:r>
          </w:p>
        </w:tc>
      </w:tr>
      <w:tr w:rsidR="006E0562" w:rsidRPr="009061C6" w14:paraId="3B0E4AD0" w14:textId="77777777" w:rsidTr="006E0562">
        <w:tc>
          <w:tcPr>
            <w:tcW w:w="1983" w:type="dxa"/>
            <w:tcBorders>
              <w:top w:val="nil"/>
              <w:left w:val="nil"/>
              <w:bottom w:val="single" w:sz="4" w:space="0" w:color="auto"/>
              <w:right w:val="nil"/>
            </w:tcBorders>
          </w:tcPr>
          <w:p w14:paraId="7F897E35" w14:textId="61561BB5" w:rsidR="006E0562" w:rsidRPr="009061C6" w:rsidRDefault="006E0562" w:rsidP="003C558A">
            <w:pPr>
              <w:pStyle w:val="af1"/>
            </w:pPr>
            <w:r w:rsidRPr="009061C6">
              <w:rPr>
                <w:rFonts w:hint="eastAsia"/>
              </w:rPr>
              <w:t>析取克里金插值</w:t>
            </w:r>
          </w:p>
        </w:tc>
        <w:tc>
          <w:tcPr>
            <w:tcW w:w="1335" w:type="dxa"/>
            <w:tcBorders>
              <w:top w:val="nil"/>
              <w:left w:val="nil"/>
              <w:bottom w:val="single" w:sz="4" w:space="0" w:color="auto"/>
              <w:right w:val="nil"/>
            </w:tcBorders>
          </w:tcPr>
          <w:p w14:paraId="58BBA612" w14:textId="3F71C66C" w:rsidR="006E0562" w:rsidRPr="009061C6" w:rsidRDefault="006E0562" w:rsidP="003C558A">
            <w:pPr>
              <w:pStyle w:val="af1"/>
            </w:pPr>
            <w:r w:rsidRPr="009061C6">
              <w:t>0.035</w:t>
            </w:r>
          </w:p>
        </w:tc>
        <w:tc>
          <w:tcPr>
            <w:tcW w:w="1659" w:type="dxa"/>
            <w:tcBorders>
              <w:top w:val="nil"/>
              <w:left w:val="nil"/>
              <w:bottom w:val="single" w:sz="4" w:space="0" w:color="auto"/>
              <w:right w:val="nil"/>
            </w:tcBorders>
          </w:tcPr>
          <w:p w14:paraId="31DEF341" w14:textId="0AD5E4A5" w:rsidR="006E0562" w:rsidRPr="009061C6" w:rsidRDefault="006E0562" w:rsidP="003C558A">
            <w:pPr>
              <w:pStyle w:val="af1"/>
            </w:pPr>
            <w:r w:rsidRPr="009061C6">
              <w:t>7.73</w:t>
            </w:r>
          </w:p>
        </w:tc>
        <w:tc>
          <w:tcPr>
            <w:tcW w:w="1659" w:type="dxa"/>
            <w:tcBorders>
              <w:top w:val="nil"/>
              <w:left w:val="nil"/>
              <w:bottom w:val="single" w:sz="4" w:space="0" w:color="auto"/>
              <w:right w:val="nil"/>
            </w:tcBorders>
          </w:tcPr>
          <w:p w14:paraId="5126E1F9" w14:textId="4AB14563" w:rsidR="006E0562" w:rsidRPr="009061C6" w:rsidRDefault="006E0562" w:rsidP="003C558A">
            <w:pPr>
              <w:pStyle w:val="af1"/>
            </w:pPr>
            <w:r w:rsidRPr="009061C6">
              <w:rPr>
                <w:rFonts w:hint="eastAsia"/>
              </w:rPr>
              <w:t>9.7</w:t>
            </w:r>
          </w:p>
        </w:tc>
        <w:tc>
          <w:tcPr>
            <w:tcW w:w="1660" w:type="dxa"/>
            <w:tcBorders>
              <w:top w:val="nil"/>
              <w:left w:val="nil"/>
              <w:bottom w:val="single" w:sz="4" w:space="0" w:color="auto"/>
              <w:right w:val="nil"/>
            </w:tcBorders>
          </w:tcPr>
          <w:p w14:paraId="5BB7F3BC" w14:textId="0DBFD0B1" w:rsidR="006E0562" w:rsidRPr="009061C6" w:rsidRDefault="006E0562" w:rsidP="003C558A">
            <w:pPr>
              <w:pStyle w:val="af1"/>
            </w:pPr>
            <w:r w:rsidRPr="009061C6">
              <w:t>7.82</w:t>
            </w:r>
            <w:r w:rsidRPr="009061C6">
              <w:rPr>
                <w:rFonts w:hint="eastAsia"/>
              </w:rPr>
              <w:t>%</w:t>
            </w:r>
          </w:p>
        </w:tc>
      </w:tr>
    </w:tbl>
    <w:p w14:paraId="567F81D2" w14:textId="38727CF9" w:rsidR="006E0562" w:rsidRDefault="006E0562" w:rsidP="00197EF3">
      <w:r>
        <w:rPr>
          <w:rFonts w:hint="eastAsia"/>
        </w:rPr>
        <w:t>从误差分析中看，局部多项式插值的平均误差，均方差，最大绝对误差均为最大，</w:t>
      </w:r>
      <w:r w:rsidR="00243E49">
        <w:rPr>
          <w:rFonts w:hint="eastAsia"/>
        </w:rPr>
        <w:t>径向基函数插值相较局部多项式插值法有明显的提升，但是对比克里金插值还是有一定的差距，</w:t>
      </w:r>
      <w:proofErr w:type="gramStart"/>
      <w:r w:rsidR="00243E49">
        <w:rPr>
          <w:rFonts w:hint="eastAsia"/>
        </w:rPr>
        <w:t>简单克</w:t>
      </w:r>
      <w:proofErr w:type="gramEnd"/>
      <w:r w:rsidR="00243E49">
        <w:rPr>
          <w:rFonts w:hint="eastAsia"/>
        </w:rPr>
        <w:t>里金插值、</w:t>
      </w:r>
      <w:proofErr w:type="gramStart"/>
      <w:r w:rsidR="00243E49">
        <w:rPr>
          <w:rFonts w:hint="eastAsia"/>
        </w:rPr>
        <w:t>泛克里</w:t>
      </w:r>
      <w:proofErr w:type="gramEnd"/>
      <w:r w:rsidR="00243E49">
        <w:rPr>
          <w:rFonts w:hint="eastAsia"/>
        </w:rPr>
        <w:t>金插值和</w:t>
      </w:r>
      <w:r w:rsidR="00243E49" w:rsidRPr="00014C79">
        <w:rPr>
          <w:rFonts w:hint="eastAsia"/>
        </w:rPr>
        <w:t>析取</w:t>
      </w:r>
      <w:r w:rsidR="00243E49">
        <w:rPr>
          <w:rFonts w:hint="eastAsia"/>
        </w:rPr>
        <w:t>克里金插值误差相差不大，</w:t>
      </w:r>
      <w:proofErr w:type="gramStart"/>
      <w:r w:rsidR="00243E49">
        <w:rPr>
          <w:rFonts w:hint="eastAsia"/>
        </w:rPr>
        <w:t>但是泛克里</w:t>
      </w:r>
      <w:proofErr w:type="gramEnd"/>
      <w:r w:rsidR="00243E49">
        <w:rPr>
          <w:rFonts w:hint="eastAsia"/>
        </w:rPr>
        <w:t>金插值的最大绝对误差明显大于其他两个，均方差和平均误差也较大，</w:t>
      </w:r>
      <w:proofErr w:type="gramStart"/>
      <w:r w:rsidR="00243E49">
        <w:rPr>
          <w:rFonts w:hint="eastAsia"/>
        </w:rPr>
        <w:t>简单克</w:t>
      </w:r>
      <w:proofErr w:type="gramEnd"/>
      <w:r w:rsidR="00243E49">
        <w:rPr>
          <w:rFonts w:hint="eastAsia"/>
        </w:rPr>
        <w:t>里金插值和</w:t>
      </w:r>
      <w:r w:rsidR="00243E49" w:rsidRPr="00014C79">
        <w:rPr>
          <w:rFonts w:hint="eastAsia"/>
        </w:rPr>
        <w:t>析取</w:t>
      </w:r>
      <w:r w:rsidR="00243E49">
        <w:rPr>
          <w:rFonts w:hint="eastAsia"/>
        </w:rPr>
        <w:t>克里金插值相比较，平均误差和最大绝对误差较大，但是均方差较小，说明，</w:t>
      </w:r>
      <w:proofErr w:type="gramStart"/>
      <w:r w:rsidR="00243E49">
        <w:rPr>
          <w:rFonts w:hint="eastAsia"/>
        </w:rPr>
        <w:t>简单克</w:t>
      </w:r>
      <w:proofErr w:type="gramEnd"/>
      <w:r w:rsidR="00243E49">
        <w:rPr>
          <w:rFonts w:hint="eastAsia"/>
        </w:rPr>
        <w:t>里金插值更为稳定，但是描述的还是不够准确，从定量分析来看，</w:t>
      </w:r>
      <w:proofErr w:type="gramStart"/>
      <w:r w:rsidR="00243E49">
        <w:rPr>
          <w:rFonts w:hint="eastAsia"/>
        </w:rPr>
        <w:t>简单克</w:t>
      </w:r>
      <w:proofErr w:type="gramEnd"/>
      <w:r w:rsidR="00243E49">
        <w:rPr>
          <w:rFonts w:hint="eastAsia"/>
        </w:rPr>
        <w:t>里金插值和</w:t>
      </w:r>
      <w:r w:rsidR="00243E49" w:rsidRPr="00014C79">
        <w:rPr>
          <w:rFonts w:hint="eastAsia"/>
        </w:rPr>
        <w:t>析取</w:t>
      </w:r>
      <w:r w:rsidR="00243E49">
        <w:rPr>
          <w:rFonts w:hint="eastAsia"/>
        </w:rPr>
        <w:t>克里金插值表现较好，与定性分析相符。</w:t>
      </w:r>
    </w:p>
    <w:p w14:paraId="6A0E0F6B" w14:textId="5464040B" w:rsidR="00243E49" w:rsidRDefault="00243E49" w:rsidP="00197EF3">
      <w:r>
        <w:rPr>
          <w:rFonts w:hint="eastAsia"/>
        </w:rPr>
        <w:t>综上所述，从定量分析和定性分析来看，选择</w:t>
      </w:r>
      <w:proofErr w:type="gramStart"/>
      <w:r>
        <w:rPr>
          <w:rFonts w:hint="eastAsia"/>
        </w:rPr>
        <w:t>简单克</w:t>
      </w:r>
      <w:proofErr w:type="gramEnd"/>
      <w:r>
        <w:rPr>
          <w:rFonts w:hint="eastAsia"/>
        </w:rPr>
        <w:t>里金插值和</w:t>
      </w:r>
      <w:r w:rsidRPr="00014C79">
        <w:rPr>
          <w:rFonts w:hint="eastAsia"/>
        </w:rPr>
        <w:t>析取</w:t>
      </w:r>
      <w:r>
        <w:rPr>
          <w:rFonts w:hint="eastAsia"/>
        </w:rPr>
        <w:t>克里金插值的方案，</w:t>
      </w:r>
      <w:r w:rsidR="00465C69">
        <w:rPr>
          <w:rFonts w:hint="eastAsia"/>
        </w:rPr>
        <w:t>下面将结合地理信息来看这两者的一些差别，得到最后的信号分析图。</w:t>
      </w:r>
    </w:p>
    <w:p w14:paraId="2D38B14E" w14:textId="193EBF2F" w:rsidR="00EE435B" w:rsidRDefault="00F019E8" w:rsidP="00197EF3">
      <w:pPr>
        <w:pStyle w:val="3"/>
      </w:pPr>
      <w:bookmarkStart w:id="136" w:name="_Toc509700939"/>
      <w:bookmarkStart w:id="137" w:name="_Toc509918957"/>
      <w:r>
        <w:rPr>
          <w:rFonts w:hint="eastAsia"/>
        </w:rPr>
        <w:t>5.4</w:t>
      </w:r>
      <w:r w:rsidR="00465C69">
        <w:rPr>
          <w:rFonts w:hint="eastAsia"/>
        </w:rPr>
        <w:t xml:space="preserve"> GIS</w:t>
      </w:r>
      <w:r w:rsidR="00465C69">
        <w:rPr>
          <w:rFonts w:hint="eastAsia"/>
        </w:rPr>
        <w:t>信号分析图</w:t>
      </w:r>
      <w:bookmarkEnd w:id="136"/>
      <w:bookmarkEnd w:id="137"/>
    </w:p>
    <w:p w14:paraId="6AADD90B" w14:textId="73719EF6" w:rsidR="00465C69" w:rsidRDefault="00465C69" w:rsidP="00197EF3">
      <w:r>
        <w:rPr>
          <w:rFonts w:hint="eastAsia"/>
        </w:rPr>
        <w:t>将</w:t>
      </w:r>
      <w:proofErr w:type="gramStart"/>
      <w:r>
        <w:rPr>
          <w:rFonts w:hint="eastAsia"/>
        </w:rPr>
        <w:t>简单克</w:t>
      </w:r>
      <w:proofErr w:type="gramEnd"/>
      <w:r>
        <w:rPr>
          <w:rFonts w:hint="eastAsia"/>
        </w:rPr>
        <w:t>里金插值和</w:t>
      </w:r>
      <w:r w:rsidRPr="00014C79">
        <w:rPr>
          <w:rFonts w:hint="eastAsia"/>
        </w:rPr>
        <w:t>析取</w:t>
      </w:r>
      <w:r>
        <w:rPr>
          <w:rFonts w:hint="eastAsia"/>
        </w:rPr>
        <w:t>克里金插值的方案结合</w:t>
      </w:r>
      <w:r>
        <w:rPr>
          <w:rFonts w:hint="eastAsia"/>
        </w:rPr>
        <w:t>GIS</w:t>
      </w:r>
      <w:r>
        <w:rPr>
          <w:rFonts w:hint="eastAsia"/>
        </w:rPr>
        <w:t>生成信号分析图，查看一些细节的描述，并总结功能的实现。</w:t>
      </w:r>
    </w:p>
    <w:p w14:paraId="6A8B0CA9" w14:textId="124A7681" w:rsidR="00465C69" w:rsidRDefault="00465C69" w:rsidP="00197EF3">
      <w:proofErr w:type="gramStart"/>
      <w:r>
        <w:rPr>
          <w:rFonts w:hint="eastAsia"/>
        </w:rPr>
        <w:t>简单克</w:t>
      </w:r>
      <w:proofErr w:type="gramEnd"/>
      <w:r>
        <w:rPr>
          <w:rFonts w:hint="eastAsia"/>
        </w:rPr>
        <w:t>里金插值的信号分析图如下：</w:t>
      </w:r>
    </w:p>
    <w:p w14:paraId="4D88C06A" w14:textId="315A591C" w:rsidR="00465C69" w:rsidRDefault="00326DE6" w:rsidP="003C558A">
      <w:pPr>
        <w:pStyle w:val="af1"/>
      </w:pPr>
      <w:r>
        <w:rPr>
          <w:rFonts w:hint="eastAsia"/>
          <w:noProof/>
        </w:rPr>
        <w:drawing>
          <wp:inline distT="0" distB="0" distL="0" distR="0" wp14:anchorId="721962CE" wp14:editId="28526C07">
            <wp:extent cx="3150300" cy="216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生成图带图例.png"/>
                    <pic:cNvPicPr/>
                  </pic:nvPicPr>
                  <pic:blipFill>
                    <a:blip r:embed="rId49">
                      <a:extLst>
                        <a:ext uri="{28A0092B-C50C-407E-A947-70E740481C1C}">
                          <a14:useLocalDpi xmlns:a14="http://schemas.microsoft.com/office/drawing/2010/main" val="0"/>
                        </a:ext>
                      </a:extLst>
                    </a:blip>
                    <a:stretch>
                      <a:fillRect/>
                    </a:stretch>
                  </pic:blipFill>
                  <pic:spPr>
                    <a:xfrm>
                      <a:off x="0" y="0"/>
                      <a:ext cx="3150300" cy="2160000"/>
                    </a:xfrm>
                    <a:prstGeom prst="rect">
                      <a:avLst/>
                    </a:prstGeom>
                  </pic:spPr>
                </pic:pic>
              </a:graphicData>
            </a:graphic>
          </wp:inline>
        </w:drawing>
      </w:r>
    </w:p>
    <w:p w14:paraId="38106BF4" w14:textId="21B0DFA6" w:rsidR="00F55A27" w:rsidRDefault="00F55A27" w:rsidP="003C558A">
      <w:pPr>
        <w:pStyle w:val="af0"/>
      </w:pPr>
      <w:r w:rsidRPr="002E526F">
        <w:rPr>
          <w:rFonts w:hint="eastAsia"/>
        </w:rPr>
        <w:t>图</w:t>
      </w:r>
      <w:r w:rsidRPr="002E526F">
        <w:rPr>
          <w:rFonts w:hint="eastAsia"/>
        </w:rPr>
        <w:t>5-</w:t>
      </w:r>
      <w:r>
        <w:t>12</w:t>
      </w:r>
      <w:r w:rsidRPr="002E526F">
        <w:t xml:space="preserve"> </w:t>
      </w:r>
      <w:proofErr w:type="gramStart"/>
      <w:r>
        <w:rPr>
          <w:rFonts w:hint="eastAsia"/>
        </w:rPr>
        <w:t>简单克</w:t>
      </w:r>
      <w:proofErr w:type="gramEnd"/>
      <w:r>
        <w:rPr>
          <w:rFonts w:hint="eastAsia"/>
        </w:rPr>
        <w:t>里金</w:t>
      </w:r>
      <w:r>
        <w:rPr>
          <w:rFonts w:hint="eastAsia"/>
        </w:rPr>
        <w:t>GIS</w:t>
      </w:r>
      <w:r>
        <w:rPr>
          <w:rFonts w:hint="eastAsia"/>
        </w:rPr>
        <w:t>信号分析图</w:t>
      </w:r>
    </w:p>
    <w:p w14:paraId="332F9883" w14:textId="6D795638" w:rsidR="000D7367" w:rsidRDefault="000D7367" w:rsidP="00197EF3">
      <w:r w:rsidRPr="00014C79">
        <w:rPr>
          <w:rFonts w:hint="eastAsia"/>
        </w:rPr>
        <w:t>析取</w:t>
      </w:r>
      <w:r>
        <w:rPr>
          <w:rFonts w:hint="eastAsia"/>
        </w:rPr>
        <w:t>克里金插值的信号分析图如下：</w:t>
      </w:r>
    </w:p>
    <w:p w14:paraId="62ED81F3" w14:textId="14389A5C" w:rsidR="000D7367" w:rsidRDefault="000D7367" w:rsidP="003C558A">
      <w:pPr>
        <w:pStyle w:val="af1"/>
      </w:pPr>
      <w:r>
        <w:rPr>
          <w:rFonts w:hint="eastAsia"/>
          <w:noProof/>
        </w:rPr>
        <w:lastRenderedPageBreak/>
        <w:drawing>
          <wp:inline distT="0" distB="0" distL="0" distR="0" wp14:anchorId="5A868021" wp14:editId="063883E7">
            <wp:extent cx="3108274" cy="216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析取声称图.png"/>
                    <pic:cNvPicPr/>
                  </pic:nvPicPr>
                  <pic:blipFill>
                    <a:blip r:embed="rId50">
                      <a:extLst>
                        <a:ext uri="{28A0092B-C50C-407E-A947-70E740481C1C}">
                          <a14:useLocalDpi xmlns:a14="http://schemas.microsoft.com/office/drawing/2010/main" val="0"/>
                        </a:ext>
                      </a:extLst>
                    </a:blip>
                    <a:stretch>
                      <a:fillRect/>
                    </a:stretch>
                  </pic:blipFill>
                  <pic:spPr>
                    <a:xfrm>
                      <a:off x="0" y="0"/>
                      <a:ext cx="3108274" cy="2160000"/>
                    </a:xfrm>
                    <a:prstGeom prst="rect">
                      <a:avLst/>
                    </a:prstGeom>
                  </pic:spPr>
                </pic:pic>
              </a:graphicData>
            </a:graphic>
          </wp:inline>
        </w:drawing>
      </w:r>
    </w:p>
    <w:p w14:paraId="75534642" w14:textId="68DEF7E0" w:rsidR="00F55A27" w:rsidRPr="00F55A27" w:rsidRDefault="00F55A27" w:rsidP="003C558A">
      <w:pPr>
        <w:pStyle w:val="af0"/>
      </w:pPr>
      <w:r w:rsidRPr="002E526F">
        <w:rPr>
          <w:rFonts w:hint="eastAsia"/>
        </w:rPr>
        <w:t>图</w:t>
      </w:r>
      <w:r w:rsidRPr="002E526F">
        <w:rPr>
          <w:rFonts w:hint="eastAsia"/>
        </w:rPr>
        <w:t>5-</w:t>
      </w:r>
      <w:r>
        <w:t>13</w:t>
      </w:r>
      <w:r w:rsidRPr="002E526F">
        <w:t xml:space="preserve"> </w:t>
      </w:r>
      <w:r w:rsidRPr="00F55472">
        <w:rPr>
          <w:rFonts w:hint="eastAsia"/>
        </w:rPr>
        <w:t>析取</w:t>
      </w:r>
      <w:r>
        <w:rPr>
          <w:rFonts w:hint="eastAsia"/>
        </w:rPr>
        <w:t>克里金</w:t>
      </w:r>
      <w:r>
        <w:rPr>
          <w:rFonts w:hint="eastAsia"/>
        </w:rPr>
        <w:t>GIS</w:t>
      </w:r>
      <w:r>
        <w:rPr>
          <w:rFonts w:hint="eastAsia"/>
        </w:rPr>
        <w:t>信号分析图</w:t>
      </w:r>
    </w:p>
    <w:p w14:paraId="0A22D892" w14:textId="7E76B29B" w:rsidR="00465C69" w:rsidRDefault="00465C69" w:rsidP="00197EF3">
      <w:r>
        <w:rPr>
          <w:rFonts w:hint="eastAsia"/>
        </w:rPr>
        <w:t>在信号分析图中可以清晰</w:t>
      </w:r>
      <w:r w:rsidR="00326DE6">
        <w:rPr>
          <w:rFonts w:hint="eastAsia"/>
        </w:rPr>
        <w:t>的看到，在网关发射信号的传输过程中有较高楼层的话，较高楼层背后的信号会有明显的衰减，如东面的楼层导致在北面的信号较差，相同的情况也发生在东南角，西北角和</w:t>
      </w:r>
      <w:r w:rsidR="000D7367">
        <w:rPr>
          <w:rFonts w:hint="eastAsia"/>
        </w:rPr>
        <w:t>西南面。而当信号处于最高一阶，即</w:t>
      </w:r>
      <w:r w:rsidR="000D7367">
        <w:rPr>
          <w:rFonts w:hint="eastAsia"/>
        </w:rPr>
        <w:t>112.32</w:t>
      </w:r>
      <w:r w:rsidR="000D7367">
        <w:rPr>
          <w:rFonts w:hint="eastAsia"/>
        </w:rPr>
        <w:t>～</w:t>
      </w:r>
      <w:r w:rsidR="000D7367">
        <w:rPr>
          <w:rFonts w:hint="eastAsia"/>
        </w:rPr>
        <w:t>-124</w:t>
      </w:r>
      <w:r w:rsidR="000D7367">
        <w:rPr>
          <w:rFonts w:hint="eastAsia"/>
        </w:rPr>
        <w:t>时，这时设备容易发生丢包，不符合安装要求，相比这两种信号分析图，</w:t>
      </w:r>
      <w:r w:rsidR="000D7367" w:rsidRPr="00014C79">
        <w:rPr>
          <w:rFonts w:hint="eastAsia"/>
        </w:rPr>
        <w:t>析取</w:t>
      </w:r>
      <w:r w:rsidR="000D7367">
        <w:rPr>
          <w:rFonts w:hint="eastAsia"/>
        </w:rPr>
        <w:t>克里金插值的信号分析</w:t>
      </w:r>
      <w:proofErr w:type="gramStart"/>
      <w:r w:rsidR="000D7367">
        <w:rPr>
          <w:rFonts w:hint="eastAsia"/>
        </w:rPr>
        <w:t>图更加</w:t>
      </w:r>
      <w:proofErr w:type="gramEnd"/>
      <w:r w:rsidR="000D7367">
        <w:rPr>
          <w:rFonts w:hint="eastAsia"/>
        </w:rPr>
        <w:t>符合现场的经验，如，在东面的楼层后，容易发生丢包的情况，在图中可以看到，有东面的楼层后有一部分是位于最低等级的信号强度。相较于其他点来说，虽说相差不大，定性分析中也是</w:t>
      </w:r>
      <w:r w:rsidR="000D7367" w:rsidRPr="00014C79">
        <w:rPr>
          <w:rFonts w:hint="eastAsia"/>
        </w:rPr>
        <w:t>析取</w:t>
      </w:r>
      <w:r w:rsidR="000D7367">
        <w:rPr>
          <w:rFonts w:hint="eastAsia"/>
        </w:rPr>
        <w:t>克里金插值的信号分析图表现较好。</w:t>
      </w:r>
    </w:p>
    <w:p w14:paraId="6597752A" w14:textId="7B501CE9" w:rsidR="000D7367" w:rsidRDefault="000D7367" w:rsidP="00197EF3">
      <w:r>
        <w:rPr>
          <w:rFonts w:hint="eastAsia"/>
        </w:rPr>
        <w:t>故本次测试中，最后所得的信号分析图就如下图所示：</w:t>
      </w:r>
    </w:p>
    <w:p w14:paraId="0069F106" w14:textId="73E33761" w:rsidR="000D7367" w:rsidRDefault="000D7367" w:rsidP="003C558A">
      <w:pPr>
        <w:pStyle w:val="af1"/>
      </w:pPr>
      <w:r>
        <w:rPr>
          <w:rFonts w:hint="eastAsia"/>
          <w:noProof/>
        </w:rPr>
        <w:drawing>
          <wp:inline distT="0" distB="0" distL="0" distR="0" wp14:anchorId="6ED069B0" wp14:editId="2D1D8758">
            <wp:extent cx="3108274" cy="2160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析取声称图.png"/>
                    <pic:cNvPicPr/>
                  </pic:nvPicPr>
                  <pic:blipFill>
                    <a:blip r:embed="rId50">
                      <a:extLst>
                        <a:ext uri="{28A0092B-C50C-407E-A947-70E740481C1C}">
                          <a14:useLocalDpi xmlns:a14="http://schemas.microsoft.com/office/drawing/2010/main" val="0"/>
                        </a:ext>
                      </a:extLst>
                    </a:blip>
                    <a:stretch>
                      <a:fillRect/>
                    </a:stretch>
                  </pic:blipFill>
                  <pic:spPr>
                    <a:xfrm>
                      <a:off x="0" y="0"/>
                      <a:ext cx="3108274" cy="2160000"/>
                    </a:xfrm>
                    <a:prstGeom prst="rect">
                      <a:avLst/>
                    </a:prstGeom>
                  </pic:spPr>
                </pic:pic>
              </a:graphicData>
            </a:graphic>
          </wp:inline>
        </w:drawing>
      </w:r>
    </w:p>
    <w:p w14:paraId="530C60ED" w14:textId="12BDFE38" w:rsidR="00F55A27" w:rsidRPr="00F55A27" w:rsidRDefault="00F55A27" w:rsidP="003C558A">
      <w:pPr>
        <w:pStyle w:val="af0"/>
      </w:pPr>
      <w:r w:rsidRPr="002E526F">
        <w:rPr>
          <w:rFonts w:hint="eastAsia"/>
        </w:rPr>
        <w:t>图</w:t>
      </w:r>
      <w:r w:rsidRPr="002E526F">
        <w:rPr>
          <w:rFonts w:hint="eastAsia"/>
        </w:rPr>
        <w:t>5-</w:t>
      </w:r>
      <w:r>
        <w:t>14</w:t>
      </w:r>
      <w:r w:rsidRPr="002E526F">
        <w:t xml:space="preserve"> </w:t>
      </w:r>
      <w:r>
        <w:rPr>
          <w:rFonts w:hint="eastAsia"/>
        </w:rPr>
        <w:t>该区域内</w:t>
      </w:r>
      <w:r>
        <w:rPr>
          <w:rFonts w:hint="eastAsia"/>
        </w:rPr>
        <w:t>GIS</w:t>
      </w:r>
      <w:r>
        <w:rPr>
          <w:rFonts w:hint="eastAsia"/>
        </w:rPr>
        <w:t>信号分析图</w:t>
      </w:r>
    </w:p>
    <w:p w14:paraId="55335A0F" w14:textId="09F0800C" w:rsidR="000D7367" w:rsidRDefault="00F019E8" w:rsidP="00197EF3">
      <w:pPr>
        <w:pStyle w:val="3"/>
      </w:pPr>
      <w:bookmarkStart w:id="138" w:name="_Toc509700940"/>
      <w:bookmarkStart w:id="139" w:name="_Toc509918958"/>
      <w:r>
        <w:rPr>
          <w:rFonts w:hint="eastAsia"/>
        </w:rPr>
        <w:t>5.5</w:t>
      </w:r>
      <w:r w:rsidR="000D7367">
        <w:rPr>
          <w:rFonts w:hint="eastAsia"/>
        </w:rPr>
        <w:t xml:space="preserve"> </w:t>
      </w:r>
      <w:r w:rsidR="00BA3D47">
        <w:rPr>
          <w:rFonts w:hint="eastAsia"/>
        </w:rPr>
        <w:t>实验</w:t>
      </w:r>
      <w:r w:rsidR="000D7367">
        <w:rPr>
          <w:rFonts w:hint="eastAsia"/>
        </w:rPr>
        <w:t>总结</w:t>
      </w:r>
      <w:bookmarkEnd w:id="138"/>
      <w:bookmarkEnd w:id="139"/>
    </w:p>
    <w:p w14:paraId="2A66FBB5" w14:textId="31AED509" w:rsidR="000D7367" w:rsidRPr="00CC08FF" w:rsidRDefault="000D7367" w:rsidP="00197EF3">
      <w:r>
        <w:rPr>
          <w:rFonts w:hint="eastAsia"/>
        </w:rPr>
        <w:t>本次实验中，就所设计的手持测试仪进行测试，可以很好的完成现场的信号强度和信噪比的检测，可以作为现场安装部署设备的辅助设备。同时，也可以完成</w:t>
      </w:r>
      <w:r w:rsidR="00F3249C">
        <w:rPr>
          <w:rFonts w:hint="eastAsia"/>
        </w:rPr>
        <w:t>将采集的</w:t>
      </w:r>
      <w:r w:rsidR="00F3249C">
        <w:rPr>
          <w:rFonts w:hint="eastAsia"/>
        </w:rPr>
        <w:t>GPS</w:t>
      </w:r>
      <w:r w:rsidR="00F3249C">
        <w:rPr>
          <w:rFonts w:hint="eastAsia"/>
        </w:rPr>
        <w:lastRenderedPageBreak/>
        <w:t>坐标和该坐标下的</w:t>
      </w:r>
      <w:r w:rsidR="00F3249C">
        <w:rPr>
          <w:rFonts w:hint="eastAsia"/>
        </w:rPr>
        <w:t>SNR</w:t>
      </w:r>
      <w:r w:rsidR="00F3249C">
        <w:rPr>
          <w:rFonts w:hint="eastAsia"/>
        </w:rPr>
        <w:t>和</w:t>
      </w:r>
      <w:r w:rsidR="00F3249C">
        <w:rPr>
          <w:rFonts w:hint="eastAsia"/>
        </w:rPr>
        <w:t>RSSI</w:t>
      </w:r>
      <w:r w:rsidR="00F3249C">
        <w:rPr>
          <w:rFonts w:hint="eastAsia"/>
        </w:rPr>
        <w:t>上发至服务器，</w:t>
      </w:r>
      <w:r w:rsidR="00F3249C" w:rsidRPr="00CC08FF">
        <w:rPr>
          <w:rFonts w:hint="eastAsia"/>
        </w:rPr>
        <w:t>由服</w:t>
      </w:r>
      <w:r w:rsidR="00F3249C" w:rsidRPr="00CC08FF">
        <w:t>务</w:t>
      </w:r>
      <w:r w:rsidR="00F3249C" w:rsidRPr="00CC08FF">
        <w:rPr>
          <w:rFonts w:hint="eastAsia"/>
        </w:rPr>
        <w:t>器</w:t>
      </w:r>
      <w:r w:rsidR="00F3249C" w:rsidRPr="00CC08FF">
        <w:t>进</w:t>
      </w:r>
      <w:r w:rsidR="00F3249C" w:rsidRPr="00CC08FF">
        <w:rPr>
          <w:rFonts w:hint="eastAsia"/>
        </w:rPr>
        <w:t>行数据</w:t>
      </w:r>
      <w:r w:rsidR="00F3249C" w:rsidRPr="00CC08FF">
        <w:t>处</w:t>
      </w:r>
      <w:r w:rsidR="00F3249C" w:rsidRPr="00CC08FF">
        <w:rPr>
          <w:rFonts w:hint="eastAsia"/>
        </w:rPr>
        <w:t>理，得到每一点的信号质量。</w:t>
      </w:r>
    </w:p>
    <w:p w14:paraId="69D529BB" w14:textId="31BD5F3B" w:rsidR="00F3249C" w:rsidRDefault="00F3249C" w:rsidP="00197EF3">
      <w:r w:rsidRPr="00CC08FF">
        <w:rPr>
          <w:rFonts w:hint="eastAsia"/>
        </w:rPr>
        <w:t>在得到数据后，确定</w:t>
      </w:r>
      <w:r w:rsidRPr="00CC08FF">
        <w:rPr>
          <w:rFonts w:hint="eastAsia"/>
        </w:rPr>
        <w:t>2</w:t>
      </w:r>
      <w:r w:rsidRPr="00CC08FF">
        <w:rPr>
          <w:rFonts w:hint="eastAsia"/>
        </w:rPr>
        <w:t>种采样方案，分析两种方案的不同，定性和定量的分析了两种的优劣，选择最佳的采样方案后，确定了</w:t>
      </w:r>
      <w:r w:rsidRPr="00CC08FF">
        <w:rPr>
          <w:rFonts w:hint="eastAsia"/>
        </w:rPr>
        <w:t>5</w:t>
      </w:r>
      <w:r w:rsidRPr="00CC08FF">
        <w:rPr>
          <w:rFonts w:hint="eastAsia"/>
        </w:rPr>
        <w:t>种插值方法，对比</w:t>
      </w:r>
      <w:r w:rsidRPr="00CC08FF">
        <w:rPr>
          <w:rFonts w:hint="eastAsia"/>
        </w:rPr>
        <w:t>5</w:t>
      </w:r>
      <w:r w:rsidRPr="00CC08FF">
        <w:rPr>
          <w:rFonts w:hint="eastAsia"/>
        </w:rPr>
        <w:t>种插值方法的不同，定性和定量的分析了</w:t>
      </w:r>
      <w:r w:rsidRPr="00CC08FF">
        <w:rPr>
          <w:rFonts w:hint="eastAsia"/>
        </w:rPr>
        <w:t>5</w:t>
      </w:r>
      <w:r w:rsidRPr="00CC08FF">
        <w:rPr>
          <w:rFonts w:hint="eastAsia"/>
        </w:rPr>
        <w:t>种的优劣。确定了</w:t>
      </w:r>
      <w:r w:rsidRPr="00CC08FF">
        <w:rPr>
          <w:rFonts w:hint="eastAsia"/>
        </w:rPr>
        <w:t>40m*40m</w:t>
      </w:r>
      <w:r w:rsidRPr="00CC08FF">
        <w:rPr>
          <w:rFonts w:hint="eastAsia"/>
        </w:rPr>
        <w:t>和</w:t>
      </w:r>
      <w:r w:rsidRPr="00014C79">
        <w:rPr>
          <w:rFonts w:hint="eastAsia"/>
        </w:rPr>
        <w:t>析取</w:t>
      </w:r>
      <w:r>
        <w:rPr>
          <w:rFonts w:hint="eastAsia"/>
        </w:rPr>
        <w:t>克里金插值法的方案，最后得到结合</w:t>
      </w:r>
      <w:r>
        <w:rPr>
          <w:rFonts w:hint="eastAsia"/>
        </w:rPr>
        <w:t>GIS</w:t>
      </w:r>
      <w:r>
        <w:rPr>
          <w:rFonts w:hint="eastAsia"/>
        </w:rPr>
        <w:t>的信号分析图。根据以往的经验来看，该分析图可以较好的反映出该区域的物联网</w:t>
      </w:r>
      <w:r w:rsidR="008D2C51">
        <w:t>LoRa</w:t>
      </w:r>
      <w:r>
        <w:rPr>
          <w:rFonts w:hint="eastAsia"/>
        </w:rPr>
        <w:t>信号。根据此分析图，可以给予现场设备的前期部署以辅助指导意义。同时在安装过程当中，本文所设计的手持测试仪可以帮助安装人员更好的完成安装任务，确保设备的信号符合标准，提升物联网的整体信号质量，</w:t>
      </w:r>
      <w:r w:rsidR="00532B9B">
        <w:rPr>
          <w:rFonts w:hint="eastAsia"/>
        </w:rPr>
        <w:t>很好的节约施工的成本。</w:t>
      </w:r>
    </w:p>
    <w:p w14:paraId="7DAA67E4" w14:textId="1C9E4FF1" w:rsidR="00281BA8" w:rsidRDefault="00493082" w:rsidP="00493082">
      <w:pPr>
        <w:ind w:firstLineChars="0" w:firstLine="0"/>
      </w:pPr>
      <w:r>
        <w:br w:type="page"/>
      </w:r>
    </w:p>
    <w:p w14:paraId="49246854" w14:textId="76D33C9C" w:rsidR="008D1383" w:rsidRDefault="00197EF3" w:rsidP="001E11C6">
      <w:pPr>
        <w:pStyle w:val="2"/>
        <w:jc w:val="both"/>
      </w:pPr>
      <w:bookmarkStart w:id="140" w:name="_Toc509700941"/>
      <w:bookmarkStart w:id="141" w:name="_Toc509918959"/>
      <w:r>
        <w:rPr>
          <w:rFonts w:hint="eastAsia"/>
        </w:rPr>
        <w:lastRenderedPageBreak/>
        <w:t>第</w:t>
      </w:r>
      <w:r>
        <w:rPr>
          <w:rFonts w:hint="eastAsia"/>
        </w:rPr>
        <w:t>6</w:t>
      </w:r>
      <w:r w:rsidR="000160F3">
        <w:rPr>
          <w:rFonts w:hint="eastAsia"/>
        </w:rPr>
        <w:t>章</w:t>
      </w:r>
      <w:r w:rsidR="000160F3">
        <w:rPr>
          <w:rFonts w:hint="eastAsia"/>
        </w:rPr>
        <w:t xml:space="preserve"> </w:t>
      </w:r>
      <w:r w:rsidR="008D1383" w:rsidRPr="00600830">
        <w:rPr>
          <w:rFonts w:hint="eastAsia"/>
        </w:rPr>
        <w:t>总结和展望</w:t>
      </w:r>
      <w:bookmarkEnd w:id="140"/>
      <w:bookmarkEnd w:id="141"/>
    </w:p>
    <w:p w14:paraId="3EFCCAE9" w14:textId="40CCB025" w:rsidR="003544BC" w:rsidRPr="003544BC" w:rsidRDefault="003544BC" w:rsidP="00197EF3">
      <w:pPr>
        <w:pStyle w:val="3"/>
      </w:pPr>
      <w:bookmarkStart w:id="142" w:name="_Toc509700942"/>
      <w:bookmarkStart w:id="143" w:name="_Toc509918960"/>
      <w:r>
        <w:rPr>
          <w:rFonts w:hint="eastAsia"/>
        </w:rPr>
        <w:t>6.1</w:t>
      </w:r>
      <w:r>
        <w:t xml:space="preserve"> </w:t>
      </w:r>
      <w:r>
        <w:t>总结</w:t>
      </w:r>
      <w:bookmarkEnd w:id="142"/>
      <w:bookmarkEnd w:id="143"/>
    </w:p>
    <w:p w14:paraId="481EF759" w14:textId="2022B0A1" w:rsidR="000160F3" w:rsidRDefault="000160F3" w:rsidP="00197EF3">
      <w:r>
        <w:rPr>
          <w:rFonts w:hint="eastAsia"/>
        </w:rPr>
        <w:t>本文对使用</w:t>
      </w:r>
      <w:r>
        <w:rPr>
          <w:rFonts w:hint="eastAsia"/>
        </w:rPr>
        <w:t>LoRaWAN</w:t>
      </w:r>
      <w:r>
        <w:rPr>
          <w:rFonts w:hint="eastAsia"/>
        </w:rPr>
        <w:t>技术的物联网系统进行了信号分析，从以下两个方面入手：</w:t>
      </w:r>
    </w:p>
    <w:p w14:paraId="6DDEC682" w14:textId="1E5E2EB7" w:rsidR="000160F3" w:rsidRDefault="003544BC" w:rsidP="00197EF3">
      <w:r>
        <w:t>(1)</w:t>
      </w:r>
      <w:r w:rsidR="000160F3">
        <w:rPr>
          <w:rFonts w:hint="eastAsia"/>
        </w:rPr>
        <w:t>设计了一款信号测试仪器，手持携带，可以直观的看到当前位置的信号强度和信噪比，可以查询当前的经纬度信息，随时更改关于</w:t>
      </w:r>
      <w:r w:rsidR="000160F3">
        <w:rPr>
          <w:rFonts w:hint="eastAsia"/>
        </w:rPr>
        <w:t>L</w:t>
      </w:r>
      <w:r w:rsidR="000160F3">
        <w:t>oRaWAN</w:t>
      </w:r>
      <w:r w:rsidR="000160F3">
        <w:t>网络中一些参数</w:t>
      </w:r>
      <w:r w:rsidR="000160F3">
        <w:rPr>
          <w:rFonts w:hint="eastAsia"/>
        </w:rPr>
        <w:t>：功率、速率、频率、第二窗口频率、上报周期等。经过测试定位精度在</w:t>
      </w:r>
      <w:r w:rsidR="000160F3">
        <w:rPr>
          <w:rFonts w:hint="eastAsia"/>
        </w:rPr>
        <w:t>10</w:t>
      </w:r>
      <w:r w:rsidR="000160F3">
        <w:rPr>
          <w:rFonts w:hint="eastAsia"/>
        </w:rPr>
        <w:t>米以内。同时可以将定位信息和该位置所带的信号强度和信噪比信息上传到云端服务器，经过解析，显示在地图上。经测试</w:t>
      </w:r>
      <w:r>
        <w:rPr>
          <w:rFonts w:hint="eastAsia"/>
        </w:rPr>
        <w:t>，</w:t>
      </w:r>
      <w:r w:rsidR="000160F3">
        <w:rPr>
          <w:rFonts w:hint="eastAsia"/>
        </w:rPr>
        <w:t>此设备在现场安装过程中表现良好，大大的提高了物联网设备的</w:t>
      </w:r>
      <w:r w:rsidR="00E9166D">
        <w:rPr>
          <w:rFonts w:hint="eastAsia"/>
        </w:rPr>
        <w:t>安装施工的效率，节省了前期部署的时间，缩短了工程的周期。</w:t>
      </w:r>
    </w:p>
    <w:p w14:paraId="16835F22" w14:textId="26EC5802" w:rsidR="00E9166D" w:rsidRDefault="003544BC" w:rsidP="00197EF3">
      <w:r>
        <w:t>(2)</w:t>
      </w:r>
      <w:r w:rsidR="00E9166D">
        <w:rPr>
          <w:rFonts w:hint="eastAsia"/>
        </w:rPr>
        <w:t>使用信号测试仪器采集数据，设计信号分析的方案，分析多种采样方法和插值方法的异同，对采集数据用不同方案进行处理，对得到的结果进行定性和定量的分析，</w:t>
      </w:r>
      <w:r>
        <w:rPr>
          <w:rFonts w:hint="eastAsia"/>
        </w:rPr>
        <w:t>得到了在某一产业园附近的信号分析图，结合实际情况来看，能够较好的反应出周边的信号，具有实际的工程意义。可以在实际的应用中实现项目设备部署的前期规划，帮助决策者更好的确定现场设备安装的地点。</w:t>
      </w:r>
    </w:p>
    <w:p w14:paraId="078E5C07" w14:textId="2704E491" w:rsidR="003544BC" w:rsidRDefault="003544BC" w:rsidP="00197EF3">
      <w:pPr>
        <w:pStyle w:val="3"/>
      </w:pPr>
      <w:bookmarkStart w:id="144" w:name="_Toc509700943"/>
      <w:bookmarkStart w:id="145" w:name="_Toc509918961"/>
      <w:r>
        <w:rPr>
          <w:rFonts w:hint="eastAsia"/>
        </w:rPr>
        <w:t xml:space="preserve">6.2 </w:t>
      </w:r>
      <w:r>
        <w:rPr>
          <w:rFonts w:hint="eastAsia"/>
        </w:rPr>
        <w:t>展望</w:t>
      </w:r>
      <w:bookmarkEnd w:id="144"/>
      <w:bookmarkEnd w:id="145"/>
    </w:p>
    <w:p w14:paraId="21AE83A3" w14:textId="584B8F35" w:rsidR="003544BC" w:rsidRDefault="003544BC" w:rsidP="00197EF3">
      <w:r>
        <w:t>(1)</w:t>
      </w:r>
      <w:r>
        <w:rPr>
          <w:rFonts w:hint="eastAsia"/>
        </w:rPr>
        <w:t>在本设计中确定了设备的部署方案，但是在实际项目中，网关的部署也很重要，能有效的得到网关部署的信号分析图是设计中可以扩展的方向。</w:t>
      </w:r>
    </w:p>
    <w:p w14:paraId="528BE4DD" w14:textId="3143CE21" w:rsidR="003544BC" w:rsidRDefault="003544BC" w:rsidP="00197EF3">
      <w:r>
        <w:rPr>
          <w:rFonts w:hint="eastAsia"/>
        </w:rPr>
        <w:t>(</w:t>
      </w:r>
      <w:r>
        <w:t>2</w:t>
      </w:r>
      <w:r>
        <w:rPr>
          <w:rFonts w:hint="eastAsia"/>
        </w:rPr>
        <w:t>)</w:t>
      </w:r>
      <w:r w:rsidR="00D83488">
        <w:rPr>
          <w:rFonts w:hint="eastAsia"/>
        </w:rPr>
        <w:t>本次设计中对信号的传播模型采用的是插值法模拟出来的模型，在一定范围内可以描述出信号的扩散。但是对于无线电信号的扩展模拟还可以有更加深的研究。模型还可以更加的优化。</w:t>
      </w:r>
    </w:p>
    <w:p w14:paraId="2BBA8331" w14:textId="77777777" w:rsidR="00281BA8" w:rsidRDefault="00281BA8" w:rsidP="00197EF3"/>
    <w:p w14:paraId="2D47C35C" w14:textId="77777777" w:rsidR="00281BA8" w:rsidRDefault="00281BA8" w:rsidP="00197EF3"/>
    <w:p w14:paraId="351E665E" w14:textId="77777777" w:rsidR="00281BA8" w:rsidRDefault="00281BA8" w:rsidP="00197EF3"/>
    <w:p w14:paraId="6A4A0058" w14:textId="77777777" w:rsidR="00281BA8" w:rsidRDefault="00281BA8" w:rsidP="00197EF3"/>
    <w:p w14:paraId="33FC3082" w14:textId="77777777" w:rsidR="00281BA8" w:rsidRDefault="00281BA8" w:rsidP="00197EF3"/>
    <w:p w14:paraId="6CDDC909" w14:textId="77777777" w:rsidR="00281BA8" w:rsidRDefault="00281BA8" w:rsidP="00197EF3"/>
    <w:p w14:paraId="137647FF" w14:textId="77777777" w:rsidR="00281BA8" w:rsidRDefault="00281BA8" w:rsidP="00197EF3"/>
    <w:p w14:paraId="3BB4C081" w14:textId="77777777" w:rsidR="00281BA8" w:rsidRDefault="00281BA8" w:rsidP="00197EF3"/>
    <w:p w14:paraId="6ECD7F68" w14:textId="77777777" w:rsidR="008D1383" w:rsidRPr="008D1383" w:rsidRDefault="008D1383" w:rsidP="003C558A">
      <w:pPr>
        <w:ind w:firstLineChars="0" w:firstLine="0"/>
      </w:pPr>
    </w:p>
    <w:p w14:paraId="6CF5DB2C" w14:textId="77777777" w:rsidR="0023591C" w:rsidRPr="00AD2CEB" w:rsidRDefault="0023591C" w:rsidP="0030410E">
      <w:pPr>
        <w:pStyle w:val="2"/>
        <w:jc w:val="both"/>
      </w:pPr>
      <w:bookmarkStart w:id="146" w:name="_Toc225859089"/>
      <w:bookmarkStart w:id="147" w:name="_Toc509700944"/>
      <w:bookmarkStart w:id="148" w:name="_Toc509918962"/>
      <w:r w:rsidRPr="00AD2CEB">
        <w:rPr>
          <w:rFonts w:hint="eastAsia"/>
        </w:rPr>
        <w:lastRenderedPageBreak/>
        <w:t>参考文献</w:t>
      </w:r>
      <w:bookmarkEnd w:id="146"/>
      <w:bookmarkEnd w:id="147"/>
      <w:bookmarkEnd w:id="148"/>
    </w:p>
    <w:p w14:paraId="13613DDF" w14:textId="57B37836" w:rsidR="004B6503" w:rsidRPr="006B7E3B" w:rsidRDefault="004B6503" w:rsidP="004B6503">
      <w:pPr>
        <w:pStyle w:val="a7"/>
        <w:ind w:firstLine="480"/>
      </w:pPr>
      <w:r>
        <w:t>[1</w:t>
      </w:r>
      <w:r w:rsidRPr="006B7E3B">
        <w:t>]Augustin Aloÿs</w:t>
      </w:r>
      <w:proofErr w:type="gramStart"/>
      <w:r w:rsidRPr="006B7E3B">
        <w:t>,Yi</w:t>
      </w:r>
      <w:proofErr w:type="gramEnd"/>
      <w:r w:rsidRPr="006B7E3B">
        <w:t xml:space="preserve"> Jiazi,Clausen Thomas,Townsley William Mark. A Study of LoRa: Long Range &amp; Low Power Networks for the Internet of Things</w:t>
      </w:r>
      <w:proofErr w:type="gramStart"/>
      <w:r w:rsidRPr="006B7E3B">
        <w:t>.[</w:t>
      </w:r>
      <w:proofErr w:type="gramEnd"/>
      <w:r w:rsidRPr="006B7E3B">
        <w:t>J]. Sensors (Basel, Switzerland)</w:t>
      </w:r>
      <w:proofErr w:type="gramStart"/>
      <w:r w:rsidRPr="006B7E3B">
        <w:t>,2016,16</w:t>
      </w:r>
      <w:proofErr w:type="gramEnd"/>
      <w:r w:rsidRPr="006B7E3B">
        <w:t>(9).</w:t>
      </w:r>
      <w:r w:rsidRPr="004B6503">
        <w:t xml:space="preserve"> </w:t>
      </w:r>
    </w:p>
    <w:p w14:paraId="240A5954" w14:textId="0D4C2E15" w:rsidR="004B6503" w:rsidRPr="006B7E3B" w:rsidRDefault="004B6503" w:rsidP="004B6503">
      <w:pPr>
        <w:pStyle w:val="a7"/>
        <w:ind w:firstLine="480"/>
      </w:pPr>
      <w:r w:rsidRPr="006B7E3B">
        <w:rPr>
          <w:rFonts w:hint="eastAsia"/>
        </w:rPr>
        <w:t>[</w:t>
      </w:r>
      <w:r>
        <w:t>2</w:t>
      </w:r>
      <w:r w:rsidRPr="006B7E3B">
        <w:rPr>
          <w:rFonts w:hint="eastAsia"/>
        </w:rPr>
        <w:t>]</w:t>
      </w:r>
      <w:r w:rsidRPr="006B7E3B">
        <w:rPr>
          <w:rFonts w:hint="eastAsia"/>
        </w:rPr>
        <w:t>赵静</w:t>
      </w:r>
      <w:r w:rsidRPr="006B7E3B">
        <w:rPr>
          <w:rFonts w:hint="eastAsia"/>
        </w:rPr>
        <w:t>,</w:t>
      </w:r>
      <w:proofErr w:type="gramStart"/>
      <w:r w:rsidRPr="006B7E3B">
        <w:rPr>
          <w:rFonts w:hint="eastAsia"/>
        </w:rPr>
        <w:t>苏光添</w:t>
      </w:r>
      <w:proofErr w:type="gramEnd"/>
      <w:r w:rsidRPr="006B7E3B">
        <w:rPr>
          <w:rFonts w:hint="eastAsia"/>
        </w:rPr>
        <w:t>.LoRa</w:t>
      </w:r>
      <w:r w:rsidRPr="006B7E3B">
        <w:rPr>
          <w:rFonts w:hint="eastAsia"/>
        </w:rPr>
        <w:t>无线网络技术分析</w:t>
      </w:r>
      <w:r w:rsidRPr="006B7E3B">
        <w:rPr>
          <w:rFonts w:hint="eastAsia"/>
        </w:rPr>
        <w:t>[J].</w:t>
      </w:r>
      <w:r w:rsidRPr="006B7E3B">
        <w:rPr>
          <w:rFonts w:hint="eastAsia"/>
        </w:rPr>
        <w:t>移动通信</w:t>
      </w:r>
      <w:r w:rsidRPr="006B7E3B">
        <w:rPr>
          <w:rFonts w:hint="eastAsia"/>
        </w:rPr>
        <w:t>,2016,40(21):50-57.</w:t>
      </w:r>
      <w:r w:rsidRPr="004B6503">
        <w:t xml:space="preserve"> </w:t>
      </w:r>
    </w:p>
    <w:p w14:paraId="1E4185C9" w14:textId="30994F84" w:rsidR="004B6503" w:rsidRPr="006B7E3B" w:rsidRDefault="004B6503" w:rsidP="004B6503">
      <w:pPr>
        <w:pStyle w:val="a7"/>
        <w:ind w:firstLine="480"/>
      </w:pPr>
      <w:r w:rsidRPr="006B7E3B">
        <w:rPr>
          <w:rFonts w:hint="eastAsia"/>
        </w:rPr>
        <w:t>[</w:t>
      </w:r>
      <w:r>
        <w:t>3</w:t>
      </w:r>
      <w:r w:rsidRPr="006B7E3B">
        <w:rPr>
          <w:rFonts w:hint="eastAsia"/>
        </w:rPr>
        <w:t>]</w:t>
      </w:r>
      <w:r w:rsidRPr="006B7E3B">
        <w:rPr>
          <w:rFonts w:hint="eastAsia"/>
        </w:rPr>
        <w:t>刘琛</w:t>
      </w:r>
      <w:r w:rsidRPr="006B7E3B">
        <w:rPr>
          <w:rFonts w:hint="eastAsia"/>
        </w:rPr>
        <w:t>,</w:t>
      </w:r>
      <w:r w:rsidRPr="006B7E3B">
        <w:rPr>
          <w:rFonts w:hint="eastAsia"/>
        </w:rPr>
        <w:t>邵震</w:t>
      </w:r>
      <w:r w:rsidRPr="006B7E3B">
        <w:rPr>
          <w:rFonts w:hint="eastAsia"/>
        </w:rPr>
        <w:t>,</w:t>
      </w:r>
      <w:r w:rsidRPr="006B7E3B">
        <w:rPr>
          <w:rFonts w:hint="eastAsia"/>
        </w:rPr>
        <w:t>夏</w:t>
      </w:r>
      <w:proofErr w:type="gramStart"/>
      <w:r w:rsidRPr="006B7E3B">
        <w:rPr>
          <w:rFonts w:hint="eastAsia"/>
        </w:rPr>
        <w:t>莹莹</w:t>
      </w:r>
      <w:proofErr w:type="gramEnd"/>
      <w:r w:rsidRPr="006B7E3B">
        <w:rPr>
          <w:rFonts w:hint="eastAsia"/>
        </w:rPr>
        <w:t>.</w:t>
      </w:r>
      <w:r w:rsidRPr="006B7E3B">
        <w:rPr>
          <w:rFonts w:hint="eastAsia"/>
        </w:rPr>
        <w:t>低功耗广域</w:t>
      </w:r>
      <w:r w:rsidRPr="006B7E3B">
        <w:rPr>
          <w:rFonts w:hint="eastAsia"/>
        </w:rPr>
        <w:t>LoRa</w:t>
      </w:r>
      <w:r w:rsidRPr="006B7E3B">
        <w:rPr>
          <w:rFonts w:hint="eastAsia"/>
        </w:rPr>
        <w:t>技术分析与应用建议</w:t>
      </w:r>
      <w:r w:rsidRPr="006B7E3B">
        <w:rPr>
          <w:rFonts w:hint="eastAsia"/>
        </w:rPr>
        <w:t>[J].</w:t>
      </w:r>
      <w:r w:rsidRPr="006B7E3B">
        <w:rPr>
          <w:rFonts w:hint="eastAsia"/>
        </w:rPr>
        <w:t>电信技术</w:t>
      </w:r>
      <w:r w:rsidRPr="006B7E3B">
        <w:rPr>
          <w:rFonts w:hint="eastAsia"/>
        </w:rPr>
        <w:t>,2016(05):43-46+50.</w:t>
      </w:r>
      <w:r w:rsidRPr="004B6503">
        <w:t xml:space="preserve"> </w:t>
      </w:r>
    </w:p>
    <w:p w14:paraId="52B6243E" w14:textId="77777777" w:rsidR="004B6503" w:rsidRPr="006B7E3B" w:rsidRDefault="004B6503" w:rsidP="004B6503">
      <w:pPr>
        <w:pStyle w:val="a7"/>
        <w:ind w:firstLine="480"/>
      </w:pPr>
      <w:r w:rsidRPr="006B7E3B">
        <w:rPr>
          <w:rFonts w:hint="eastAsia"/>
        </w:rPr>
        <w:t>[</w:t>
      </w:r>
      <w:r>
        <w:t>4</w:t>
      </w:r>
      <w:r w:rsidRPr="006B7E3B">
        <w:rPr>
          <w:rFonts w:hint="eastAsia"/>
        </w:rPr>
        <w:t>]</w:t>
      </w:r>
      <w:r w:rsidRPr="006B7E3B">
        <w:rPr>
          <w:rFonts w:hint="eastAsia"/>
        </w:rPr>
        <w:t>严小强</w:t>
      </w:r>
      <w:r w:rsidRPr="006B7E3B">
        <w:rPr>
          <w:rFonts w:hint="eastAsia"/>
        </w:rPr>
        <w:t>,</w:t>
      </w:r>
      <w:r w:rsidRPr="006B7E3B">
        <w:rPr>
          <w:rFonts w:hint="eastAsia"/>
        </w:rPr>
        <w:t>李星</w:t>
      </w:r>
      <w:r w:rsidRPr="006B7E3B">
        <w:rPr>
          <w:rFonts w:hint="eastAsia"/>
        </w:rPr>
        <w:t>.</w:t>
      </w:r>
      <w:r w:rsidRPr="006B7E3B">
        <w:rPr>
          <w:rFonts w:hint="eastAsia"/>
        </w:rPr>
        <w:t>基于</w:t>
      </w:r>
      <w:r w:rsidRPr="006B7E3B">
        <w:rPr>
          <w:rFonts w:hint="eastAsia"/>
        </w:rPr>
        <w:t>LoRa</w:t>
      </w:r>
      <w:r w:rsidRPr="006B7E3B">
        <w:rPr>
          <w:rFonts w:hint="eastAsia"/>
        </w:rPr>
        <w:t>功耗及其响应速度设计研究</w:t>
      </w:r>
      <w:r w:rsidRPr="006B7E3B">
        <w:rPr>
          <w:rFonts w:hint="eastAsia"/>
        </w:rPr>
        <w:t>[J].</w:t>
      </w:r>
      <w:r w:rsidRPr="006B7E3B">
        <w:rPr>
          <w:rFonts w:hint="eastAsia"/>
        </w:rPr>
        <w:t>电子质量</w:t>
      </w:r>
      <w:r w:rsidRPr="006B7E3B">
        <w:rPr>
          <w:rFonts w:hint="eastAsia"/>
        </w:rPr>
        <w:t>,2017(09):9-12+22.</w:t>
      </w:r>
    </w:p>
    <w:p w14:paraId="1172E0FE" w14:textId="77777777" w:rsidR="004B6503" w:rsidRPr="006B7E3B" w:rsidRDefault="004B6503" w:rsidP="004B6503">
      <w:pPr>
        <w:pStyle w:val="a7"/>
        <w:ind w:firstLine="480"/>
      </w:pPr>
      <w:r w:rsidRPr="006B7E3B">
        <w:rPr>
          <w:rFonts w:hint="eastAsia"/>
        </w:rPr>
        <w:t>[</w:t>
      </w:r>
      <w:r>
        <w:t>5</w:t>
      </w:r>
      <w:r w:rsidRPr="006B7E3B">
        <w:rPr>
          <w:rFonts w:hint="eastAsia"/>
        </w:rPr>
        <w:t>]</w:t>
      </w:r>
      <w:r w:rsidRPr="006B7E3B">
        <w:rPr>
          <w:rFonts w:hint="eastAsia"/>
        </w:rPr>
        <w:t>党</w:t>
      </w:r>
      <w:proofErr w:type="gramStart"/>
      <w:r w:rsidRPr="006B7E3B">
        <w:rPr>
          <w:rFonts w:hint="eastAsia"/>
        </w:rPr>
        <w:t>俊肖</w:t>
      </w:r>
      <w:r w:rsidRPr="006B7E3B">
        <w:rPr>
          <w:rFonts w:hint="eastAsia"/>
        </w:rPr>
        <w:t>,</w:t>
      </w:r>
      <w:proofErr w:type="gramEnd"/>
      <w:r w:rsidRPr="006B7E3B">
        <w:rPr>
          <w:rFonts w:hint="eastAsia"/>
        </w:rPr>
        <w:t>武丽梅</w:t>
      </w:r>
      <w:r w:rsidRPr="006B7E3B">
        <w:rPr>
          <w:rFonts w:hint="eastAsia"/>
        </w:rPr>
        <w:t>,</w:t>
      </w:r>
      <w:r w:rsidRPr="006B7E3B">
        <w:rPr>
          <w:rFonts w:hint="eastAsia"/>
        </w:rPr>
        <w:t>马金辉</w:t>
      </w:r>
      <w:r w:rsidRPr="006B7E3B">
        <w:rPr>
          <w:rFonts w:hint="eastAsia"/>
        </w:rPr>
        <w:t>.</w:t>
      </w:r>
      <w:r w:rsidRPr="006B7E3B">
        <w:rPr>
          <w:rFonts w:hint="eastAsia"/>
        </w:rPr>
        <w:t>基于</w:t>
      </w:r>
      <w:r w:rsidRPr="006B7E3B">
        <w:rPr>
          <w:rFonts w:hint="eastAsia"/>
        </w:rPr>
        <w:t>GIS</w:t>
      </w:r>
      <w:r w:rsidRPr="006B7E3B">
        <w:rPr>
          <w:rFonts w:hint="eastAsia"/>
        </w:rPr>
        <w:t>的移动通信信号传播预测及可视化仿真研究</w:t>
      </w:r>
      <w:r w:rsidRPr="006B7E3B">
        <w:rPr>
          <w:rFonts w:hint="eastAsia"/>
        </w:rPr>
        <w:t>[J].</w:t>
      </w:r>
      <w:r w:rsidRPr="006B7E3B">
        <w:rPr>
          <w:rFonts w:hint="eastAsia"/>
        </w:rPr>
        <w:t>无线通信技术</w:t>
      </w:r>
      <w:r w:rsidRPr="006B7E3B">
        <w:rPr>
          <w:rFonts w:hint="eastAsia"/>
        </w:rPr>
        <w:t>,2015,24(04):1-6+12.</w:t>
      </w:r>
    </w:p>
    <w:p w14:paraId="54C3F7BF" w14:textId="77777777" w:rsidR="00D27EE3" w:rsidRPr="006B7E3B" w:rsidRDefault="00D27EE3" w:rsidP="00D27EE3">
      <w:pPr>
        <w:pStyle w:val="a7"/>
        <w:ind w:firstLine="480"/>
      </w:pPr>
      <w:r w:rsidRPr="006B7E3B">
        <w:rPr>
          <w:rFonts w:hint="eastAsia"/>
        </w:rPr>
        <w:t>[</w:t>
      </w:r>
      <w:r>
        <w:t>6</w:t>
      </w:r>
      <w:r w:rsidRPr="006B7E3B">
        <w:rPr>
          <w:rFonts w:hint="eastAsia"/>
        </w:rPr>
        <w:t>]</w:t>
      </w:r>
      <w:r w:rsidRPr="006B7E3B">
        <w:rPr>
          <w:rFonts w:hint="eastAsia"/>
        </w:rPr>
        <w:t>翟战强</w:t>
      </w:r>
      <w:r w:rsidRPr="006B7E3B">
        <w:rPr>
          <w:rFonts w:hint="eastAsia"/>
        </w:rPr>
        <w:t>,</w:t>
      </w:r>
      <w:r w:rsidRPr="006B7E3B">
        <w:rPr>
          <w:rFonts w:hint="eastAsia"/>
        </w:rPr>
        <w:t>蔡少华</w:t>
      </w:r>
      <w:r w:rsidRPr="006B7E3B">
        <w:rPr>
          <w:rFonts w:hint="eastAsia"/>
        </w:rPr>
        <w:t>.</w:t>
      </w:r>
      <w:r w:rsidRPr="006B7E3B">
        <w:rPr>
          <w:rFonts w:hint="eastAsia"/>
        </w:rPr>
        <w:t>基于</w:t>
      </w:r>
      <w:r w:rsidRPr="006B7E3B">
        <w:rPr>
          <w:rFonts w:hint="eastAsia"/>
        </w:rPr>
        <w:t>GPRS/GPS/GIS</w:t>
      </w:r>
      <w:r w:rsidRPr="006B7E3B">
        <w:rPr>
          <w:rFonts w:hint="eastAsia"/>
        </w:rPr>
        <w:t>的车辆导航与监控系统</w:t>
      </w:r>
      <w:r w:rsidRPr="006B7E3B">
        <w:rPr>
          <w:rFonts w:hint="eastAsia"/>
        </w:rPr>
        <w:t>[J].</w:t>
      </w:r>
      <w:r w:rsidRPr="006B7E3B">
        <w:rPr>
          <w:rFonts w:hint="eastAsia"/>
        </w:rPr>
        <w:t>测绘通报</w:t>
      </w:r>
      <w:r w:rsidRPr="006B7E3B">
        <w:rPr>
          <w:rFonts w:hint="eastAsia"/>
        </w:rPr>
        <w:t>,2004(02):34-36+49.</w:t>
      </w:r>
    </w:p>
    <w:p w14:paraId="638F1028" w14:textId="77777777" w:rsidR="00D27EE3" w:rsidRPr="006B7E3B" w:rsidRDefault="00D27EE3" w:rsidP="00D27EE3">
      <w:pPr>
        <w:pStyle w:val="a7"/>
        <w:ind w:firstLine="480"/>
      </w:pPr>
      <w:r w:rsidRPr="006B7E3B">
        <w:rPr>
          <w:rFonts w:hint="eastAsia"/>
        </w:rPr>
        <w:t>[</w:t>
      </w:r>
      <w:r>
        <w:t>7</w:t>
      </w:r>
      <w:r w:rsidRPr="006B7E3B">
        <w:rPr>
          <w:rFonts w:hint="eastAsia"/>
        </w:rPr>
        <w:t>]</w:t>
      </w:r>
      <w:r w:rsidRPr="006B7E3B">
        <w:rPr>
          <w:rFonts w:hint="eastAsia"/>
        </w:rPr>
        <w:t>蔺陆洲</w:t>
      </w:r>
      <w:r w:rsidRPr="006B7E3B">
        <w:rPr>
          <w:rFonts w:hint="eastAsia"/>
        </w:rPr>
        <w:t>,</w:t>
      </w:r>
      <w:r w:rsidRPr="006B7E3B">
        <w:rPr>
          <w:rFonts w:hint="eastAsia"/>
        </w:rPr>
        <w:t>阚志峰</w:t>
      </w:r>
      <w:r w:rsidRPr="006B7E3B">
        <w:rPr>
          <w:rFonts w:hint="eastAsia"/>
        </w:rPr>
        <w:t>.</w:t>
      </w:r>
      <w:r w:rsidRPr="006B7E3B">
        <w:rPr>
          <w:rFonts w:hint="eastAsia"/>
        </w:rPr>
        <w:t>北斗的下一个机遇——</w:t>
      </w:r>
      <w:proofErr w:type="gramStart"/>
      <w:r w:rsidRPr="006B7E3B">
        <w:rPr>
          <w:rFonts w:hint="eastAsia"/>
        </w:rPr>
        <w:t>基于星基</w:t>
      </w:r>
      <w:proofErr w:type="gramEnd"/>
      <w:r w:rsidRPr="006B7E3B">
        <w:rPr>
          <w:rFonts w:hint="eastAsia"/>
        </w:rPr>
        <w:t>LPWAN</w:t>
      </w:r>
      <w:r w:rsidRPr="006B7E3B">
        <w:rPr>
          <w:rFonts w:hint="eastAsia"/>
        </w:rPr>
        <w:t>的物联网体系</w:t>
      </w:r>
      <w:r w:rsidRPr="006B7E3B">
        <w:rPr>
          <w:rFonts w:hint="eastAsia"/>
        </w:rPr>
        <w:t>[J].</w:t>
      </w:r>
      <w:r w:rsidRPr="006B7E3B">
        <w:rPr>
          <w:rFonts w:hint="eastAsia"/>
        </w:rPr>
        <w:t>卫星应用</w:t>
      </w:r>
      <w:r w:rsidRPr="006B7E3B">
        <w:rPr>
          <w:rFonts w:hint="eastAsia"/>
        </w:rPr>
        <w:t>,2016(12):47-51.</w:t>
      </w:r>
    </w:p>
    <w:p w14:paraId="28BDE6E5" w14:textId="77777777" w:rsidR="00D27EE3" w:rsidRPr="006B7E3B" w:rsidRDefault="00D27EE3" w:rsidP="00D27EE3">
      <w:pPr>
        <w:pStyle w:val="a7"/>
        <w:ind w:firstLine="480"/>
      </w:pPr>
      <w:r w:rsidRPr="006B7E3B">
        <w:rPr>
          <w:rFonts w:hint="eastAsia"/>
        </w:rPr>
        <w:t>[</w:t>
      </w:r>
      <w:r>
        <w:t>8</w:t>
      </w:r>
      <w:r w:rsidRPr="006B7E3B">
        <w:rPr>
          <w:rFonts w:hint="eastAsia"/>
        </w:rPr>
        <w:t>]</w:t>
      </w:r>
      <w:r w:rsidRPr="006B7E3B">
        <w:rPr>
          <w:rFonts w:hint="eastAsia"/>
        </w:rPr>
        <w:t>苏姝</w:t>
      </w:r>
      <w:r w:rsidRPr="006B7E3B">
        <w:rPr>
          <w:rFonts w:hint="eastAsia"/>
        </w:rPr>
        <w:t>,</w:t>
      </w:r>
      <w:r w:rsidRPr="006B7E3B">
        <w:rPr>
          <w:rFonts w:hint="eastAsia"/>
        </w:rPr>
        <w:t>林爱文</w:t>
      </w:r>
      <w:r w:rsidRPr="006B7E3B">
        <w:rPr>
          <w:rFonts w:hint="eastAsia"/>
        </w:rPr>
        <w:t>,</w:t>
      </w:r>
      <w:r w:rsidRPr="006B7E3B">
        <w:rPr>
          <w:rFonts w:hint="eastAsia"/>
        </w:rPr>
        <w:t>刘庆华</w:t>
      </w:r>
      <w:r w:rsidRPr="006B7E3B">
        <w:rPr>
          <w:rFonts w:hint="eastAsia"/>
        </w:rPr>
        <w:t>.</w:t>
      </w:r>
      <w:r w:rsidRPr="006B7E3B">
        <w:rPr>
          <w:rFonts w:hint="eastAsia"/>
        </w:rPr>
        <w:t>普通</w:t>
      </w:r>
      <w:r w:rsidRPr="006B7E3B">
        <w:rPr>
          <w:rFonts w:hint="eastAsia"/>
        </w:rPr>
        <w:t>Kriging</w:t>
      </w:r>
      <w:r w:rsidRPr="006B7E3B">
        <w:rPr>
          <w:rFonts w:hint="eastAsia"/>
        </w:rPr>
        <w:t>法在空间内插中的运用</w:t>
      </w:r>
      <w:r w:rsidRPr="006B7E3B">
        <w:rPr>
          <w:rFonts w:hint="eastAsia"/>
        </w:rPr>
        <w:t>[J].</w:t>
      </w:r>
      <w:r w:rsidRPr="006B7E3B">
        <w:rPr>
          <w:rFonts w:hint="eastAsia"/>
        </w:rPr>
        <w:t>江南大学学报</w:t>
      </w:r>
      <w:r w:rsidRPr="006B7E3B">
        <w:rPr>
          <w:rFonts w:hint="eastAsia"/>
        </w:rPr>
        <w:t>,2004(01):18-21.</w:t>
      </w:r>
    </w:p>
    <w:p w14:paraId="495D10E6" w14:textId="77777777" w:rsidR="00D27EE3" w:rsidRPr="006B7E3B" w:rsidRDefault="00D27EE3" w:rsidP="00D27EE3">
      <w:pPr>
        <w:pStyle w:val="a7"/>
        <w:ind w:firstLine="480"/>
      </w:pPr>
      <w:r w:rsidRPr="006B7E3B">
        <w:t>[</w:t>
      </w:r>
      <w:r>
        <w:t>9</w:t>
      </w:r>
      <w:r w:rsidRPr="006B7E3B">
        <w:t>]Mingzhou Yu</w:t>
      </w:r>
      <w:proofErr w:type="gramStart"/>
      <w:r w:rsidRPr="006B7E3B">
        <w:t>,Jianzhong</w:t>
      </w:r>
      <w:proofErr w:type="gramEnd"/>
      <w:r w:rsidRPr="006B7E3B">
        <w:t xml:space="preserve"> Lin. Hybrid method of moments with interpolation closure–Taylor-series expansion method of moments scheme for solving the Smoluchowski coagulation equation[J]. Applied Mathematical Modelling</w:t>
      </w:r>
      <w:proofErr w:type="gramStart"/>
      <w:r w:rsidRPr="006B7E3B">
        <w:t>,2017,52</w:t>
      </w:r>
      <w:proofErr w:type="gramEnd"/>
      <w:r w:rsidRPr="006B7E3B">
        <w:t>.</w:t>
      </w:r>
    </w:p>
    <w:p w14:paraId="48884DB7" w14:textId="77777777" w:rsidR="00D27EE3" w:rsidRDefault="00D27EE3" w:rsidP="00D27EE3">
      <w:pPr>
        <w:pStyle w:val="a7"/>
        <w:ind w:firstLine="480"/>
      </w:pPr>
      <w:r w:rsidRPr="006B7E3B">
        <w:rPr>
          <w:rFonts w:hint="eastAsia"/>
        </w:rPr>
        <w:t>[</w:t>
      </w:r>
      <w:r>
        <w:t>10</w:t>
      </w:r>
      <w:r w:rsidRPr="006B7E3B">
        <w:rPr>
          <w:rFonts w:hint="eastAsia"/>
        </w:rPr>
        <w:t>]</w:t>
      </w:r>
      <w:r w:rsidRPr="006B7E3B">
        <w:rPr>
          <w:rFonts w:hint="eastAsia"/>
        </w:rPr>
        <w:t>余少波</w:t>
      </w:r>
      <w:r w:rsidRPr="006B7E3B">
        <w:rPr>
          <w:rFonts w:hint="eastAsia"/>
        </w:rPr>
        <w:t>,</w:t>
      </w:r>
      <w:r w:rsidRPr="006B7E3B">
        <w:rPr>
          <w:rFonts w:hint="eastAsia"/>
        </w:rPr>
        <w:t>蔡绍昌</w:t>
      </w:r>
      <w:r w:rsidRPr="006B7E3B">
        <w:rPr>
          <w:rFonts w:hint="eastAsia"/>
        </w:rPr>
        <w:t>.MiWind</w:t>
      </w:r>
      <w:r w:rsidRPr="006B7E3B">
        <w:rPr>
          <w:rFonts w:hint="eastAsia"/>
        </w:rPr>
        <w:t>物联网技术与</w:t>
      </w:r>
      <w:r w:rsidRPr="006B7E3B">
        <w:rPr>
          <w:rFonts w:hint="eastAsia"/>
        </w:rPr>
        <w:t>LoRa</w:t>
      </w:r>
      <w:r w:rsidRPr="006B7E3B">
        <w:rPr>
          <w:rFonts w:hint="eastAsia"/>
        </w:rPr>
        <w:t>技术的对比</w:t>
      </w:r>
      <w:r w:rsidRPr="006B7E3B">
        <w:rPr>
          <w:rFonts w:hint="eastAsia"/>
        </w:rPr>
        <w:t>[J].</w:t>
      </w:r>
      <w:r w:rsidRPr="006B7E3B">
        <w:rPr>
          <w:rFonts w:hint="eastAsia"/>
        </w:rPr>
        <w:t>中国有线电视</w:t>
      </w:r>
      <w:r w:rsidRPr="006B7E3B">
        <w:rPr>
          <w:rFonts w:hint="eastAsia"/>
        </w:rPr>
        <w:t>,2017(04):466-471.</w:t>
      </w:r>
    </w:p>
    <w:p w14:paraId="38B956BD" w14:textId="77777777" w:rsidR="00D27EE3" w:rsidRPr="006B7E3B" w:rsidRDefault="00D27EE3" w:rsidP="00D27EE3">
      <w:pPr>
        <w:pStyle w:val="a7"/>
        <w:ind w:firstLine="480"/>
      </w:pPr>
      <w:r w:rsidRPr="006B7E3B">
        <w:rPr>
          <w:rFonts w:hint="eastAsia"/>
        </w:rPr>
        <w:t>[1</w:t>
      </w:r>
      <w:r>
        <w:t>1</w:t>
      </w:r>
      <w:r w:rsidRPr="006B7E3B">
        <w:rPr>
          <w:rFonts w:hint="eastAsia"/>
        </w:rPr>
        <w:t>]</w:t>
      </w:r>
      <w:r w:rsidRPr="006B7E3B">
        <w:rPr>
          <w:rFonts w:hint="eastAsia"/>
        </w:rPr>
        <w:t>龚天平</w:t>
      </w:r>
      <w:r w:rsidRPr="006B7E3B">
        <w:rPr>
          <w:rFonts w:hint="eastAsia"/>
        </w:rPr>
        <w:t>.LORA</w:t>
      </w:r>
      <w:r w:rsidRPr="006B7E3B">
        <w:rPr>
          <w:rFonts w:hint="eastAsia"/>
        </w:rPr>
        <w:t>技术实现远距离、低功耗无线数据传输</w:t>
      </w:r>
      <w:r w:rsidRPr="006B7E3B">
        <w:rPr>
          <w:rFonts w:hint="eastAsia"/>
        </w:rPr>
        <w:t>[J].</w:t>
      </w:r>
      <w:r w:rsidRPr="006B7E3B">
        <w:rPr>
          <w:rFonts w:hint="eastAsia"/>
        </w:rPr>
        <w:t>电子世界</w:t>
      </w:r>
      <w:r w:rsidRPr="006B7E3B">
        <w:rPr>
          <w:rFonts w:hint="eastAsia"/>
        </w:rPr>
        <w:t>,2016(10):115+117.</w:t>
      </w:r>
    </w:p>
    <w:p w14:paraId="09E172F6" w14:textId="77777777" w:rsidR="00D27EE3" w:rsidRPr="006B7E3B" w:rsidRDefault="00D27EE3" w:rsidP="00D27EE3">
      <w:pPr>
        <w:pStyle w:val="a7"/>
        <w:ind w:firstLine="480"/>
      </w:pPr>
      <w:r w:rsidRPr="006B7E3B">
        <w:rPr>
          <w:rFonts w:hint="eastAsia"/>
        </w:rPr>
        <w:t>[1</w:t>
      </w:r>
      <w:r>
        <w:t>2</w:t>
      </w:r>
      <w:r w:rsidRPr="006B7E3B">
        <w:rPr>
          <w:rFonts w:hint="eastAsia"/>
        </w:rPr>
        <w:t>]</w:t>
      </w:r>
      <w:r w:rsidRPr="006B7E3B">
        <w:rPr>
          <w:rFonts w:hint="eastAsia"/>
        </w:rPr>
        <w:t>孙曼</w:t>
      </w:r>
      <w:r w:rsidRPr="006B7E3B">
        <w:rPr>
          <w:rFonts w:hint="eastAsia"/>
        </w:rPr>
        <w:t>,</w:t>
      </w:r>
      <w:r w:rsidRPr="006B7E3B">
        <w:rPr>
          <w:rFonts w:hint="eastAsia"/>
        </w:rPr>
        <w:t>张乃谦</w:t>
      </w:r>
      <w:r w:rsidRPr="006B7E3B">
        <w:rPr>
          <w:rFonts w:hint="eastAsia"/>
        </w:rPr>
        <w:t>,</w:t>
      </w:r>
      <w:r w:rsidRPr="006B7E3B">
        <w:rPr>
          <w:rFonts w:hint="eastAsia"/>
        </w:rPr>
        <w:t>金立标</w:t>
      </w:r>
      <w:r w:rsidRPr="006B7E3B">
        <w:rPr>
          <w:rFonts w:hint="eastAsia"/>
        </w:rPr>
        <w:t>,</w:t>
      </w:r>
      <w:r w:rsidRPr="006B7E3B">
        <w:rPr>
          <w:rFonts w:hint="eastAsia"/>
        </w:rPr>
        <w:t>余少波</w:t>
      </w:r>
      <w:r w:rsidRPr="006B7E3B">
        <w:rPr>
          <w:rFonts w:hint="eastAsia"/>
        </w:rPr>
        <w:t>.</w:t>
      </w:r>
      <w:r w:rsidRPr="006B7E3B">
        <w:rPr>
          <w:rFonts w:hint="eastAsia"/>
        </w:rPr>
        <w:t>基于</w:t>
      </w:r>
      <w:r w:rsidRPr="006B7E3B">
        <w:rPr>
          <w:rFonts w:hint="eastAsia"/>
        </w:rPr>
        <w:t>LoRa</w:t>
      </w:r>
      <w:r w:rsidRPr="006B7E3B">
        <w:rPr>
          <w:rFonts w:hint="eastAsia"/>
        </w:rPr>
        <w:t>标准的</w:t>
      </w:r>
      <w:r w:rsidRPr="006B7E3B">
        <w:rPr>
          <w:rFonts w:hint="eastAsia"/>
        </w:rPr>
        <w:t>MAC</w:t>
      </w:r>
      <w:proofErr w:type="gramStart"/>
      <w:r w:rsidRPr="006B7E3B">
        <w:rPr>
          <w:rFonts w:hint="eastAsia"/>
        </w:rPr>
        <w:t>层协议</w:t>
      </w:r>
      <w:proofErr w:type="gramEnd"/>
      <w:r w:rsidRPr="006B7E3B">
        <w:rPr>
          <w:rFonts w:hint="eastAsia"/>
        </w:rPr>
        <w:t>研究</w:t>
      </w:r>
      <w:r w:rsidRPr="006B7E3B">
        <w:rPr>
          <w:rFonts w:hint="eastAsia"/>
        </w:rPr>
        <w:t>[J].</w:t>
      </w:r>
      <w:r w:rsidRPr="006B7E3B">
        <w:rPr>
          <w:rFonts w:hint="eastAsia"/>
        </w:rPr>
        <w:t>电视技术</w:t>
      </w:r>
      <w:r>
        <w:rPr>
          <w:rFonts w:hint="eastAsia"/>
        </w:rPr>
        <w:t>,2016,40(10):77-81.</w:t>
      </w:r>
    </w:p>
    <w:p w14:paraId="74A77D42" w14:textId="77777777" w:rsidR="00D27EE3" w:rsidRDefault="00D27EE3" w:rsidP="00D27EE3">
      <w:pPr>
        <w:pStyle w:val="a7"/>
        <w:ind w:firstLine="480"/>
      </w:pPr>
      <w:r w:rsidRPr="006B7E3B">
        <w:rPr>
          <w:rFonts w:hint="eastAsia"/>
        </w:rPr>
        <w:t>[</w:t>
      </w:r>
      <w:r>
        <w:t>13</w:t>
      </w:r>
      <w:r w:rsidRPr="006B7E3B">
        <w:rPr>
          <w:rFonts w:hint="eastAsia"/>
        </w:rPr>
        <w:t>]</w:t>
      </w:r>
      <w:r w:rsidRPr="006B7E3B">
        <w:rPr>
          <w:rFonts w:hint="eastAsia"/>
        </w:rPr>
        <w:t>孙卫宁</w:t>
      </w:r>
      <w:r w:rsidRPr="006B7E3B">
        <w:rPr>
          <w:rFonts w:hint="eastAsia"/>
        </w:rPr>
        <w:t>,</w:t>
      </w:r>
      <w:r w:rsidRPr="006B7E3B">
        <w:rPr>
          <w:rFonts w:hint="eastAsia"/>
        </w:rPr>
        <w:t>杜奕霖</w:t>
      </w:r>
      <w:r w:rsidRPr="006B7E3B">
        <w:rPr>
          <w:rFonts w:hint="eastAsia"/>
        </w:rPr>
        <w:t>,</w:t>
      </w:r>
      <w:r w:rsidRPr="006B7E3B">
        <w:rPr>
          <w:rFonts w:hint="eastAsia"/>
        </w:rPr>
        <w:t>覃宏秋</w:t>
      </w:r>
      <w:r w:rsidRPr="006B7E3B">
        <w:rPr>
          <w:rFonts w:hint="eastAsia"/>
        </w:rPr>
        <w:t>.</w:t>
      </w:r>
      <w:r w:rsidRPr="006B7E3B">
        <w:rPr>
          <w:rFonts w:hint="eastAsia"/>
        </w:rPr>
        <w:t>基于</w:t>
      </w:r>
      <w:r w:rsidRPr="006B7E3B">
        <w:rPr>
          <w:rFonts w:hint="eastAsia"/>
        </w:rPr>
        <w:t>LoRa</w:t>
      </w:r>
      <w:r w:rsidRPr="006B7E3B">
        <w:rPr>
          <w:rFonts w:hint="eastAsia"/>
        </w:rPr>
        <w:t>物联网的自然保护区监测系统设计</w:t>
      </w:r>
      <w:r w:rsidRPr="006B7E3B">
        <w:rPr>
          <w:rFonts w:hint="eastAsia"/>
        </w:rPr>
        <w:t>[J].</w:t>
      </w:r>
      <w:r w:rsidRPr="006B7E3B">
        <w:rPr>
          <w:rFonts w:hint="eastAsia"/>
        </w:rPr>
        <w:t>企业科技与发展</w:t>
      </w:r>
      <w:r w:rsidRPr="006B7E3B">
        <w:rPr>
          <w:rFonts w:hint="eastAsia"/>
        </w:rPr>
        <w:t>,2017(05):36-38.</w:t>
      </w:r>
    </w:p>
    <w:p w14:paraId="6C46C3BE" w14:textId="77777777" w:rsidR="00D27EE3" w:rsidRPr="006B7E3B" w:rsidRDefault="00D27EE3" w:rsidP="00D27EE3">
      <w:pPr>
        <w:pStyle w:val="a7"/>
        <w:ind w:firstLine="480"/>
      </w:pPr>
      <w:r>
        <w:rPr>
          <w:rFonts w:hint="eastAsia"/>
        </w:rPr>
        <w:t>[14</w:t>
      </w:r>
      <w:r w:rsidRPr="006B7E3B">
        <w:rPr>
          <w:rFonts w:hint="eastAsia"/>
        </w:rPr>
        <w:t>]</w:t>
      </w:r>
      <w:r w:rsidRPr="006B7E3B">
        <w:rPr>
          <w:rFonts w:hint="eastAsia"/>
        </w:rPr>
        <w:t>罗贵英</w:t>
      </w:r>
      <w:r w:rsidRPr="006B7E3B">
        <w:rPr>
          <w:rFonts w:hint="eastAsia"/>
        </w:rPr>
        <w:t xml:space="preserve">. </w:t>
      </w:r>
      <w:r w:rsidRPr="006B7E3B">
        <w:rPr>
          <w:rFonts w:hint="eastAsia"/>
        </w:rPr>
        <w:t>基于</w:t>
      </w:r>
      <w:r w:rsidRPr="006B7E3B">
        <w:rPr>
          <w:rFonts w:hint="eastAsia"/>
        </w:rPr>
        <w:t>LoRa</w:t>
      </w:r>
      <w:r w:rsidRPr="006B7E3B">
        <w:rPr>
          <w:rFonts w:hint="eastAsia"/>
        </w:rPr>
        <w:t>的水表抄表系统设计与实现</w:t>
      </w:r>
      <w:r w:rsidRPr="006B7E3B">
        <w:rPr>
          <w:rFonts w:hint="eastAsia"/>
        </w:rPr>
        <w:t>[D].</w:t>
      </w:r>
      <w:r w:rsidRPr="006B7E3B">
        <w:rPr>
          <w:rFonts w:hint="eastAsia"/>
        </w:rPr>
        <w:t>浙江工业大学</w:t>
      </w:r>
      <w:r w:rsidRPr="006B7E3B">
        <w:rPr>
          <w:rFonts w:hint="eastAsia"/>
        </w:rPr>
        <w:t>,2016.</w:t>
      </w:r>
    </w:p>
    <w:p w14:paraId="3B195787" w14:textId="77777777" w:rsidR="00D27EE3" w:rsidRPr="006B7E3B" w:rsidRDefault="00D27EE3" w:rsidP="00D27EE3">
      <w:pPr>
        <w:pStyle w:val="a7"/>
        <w:ind w:firstLine="480"/>
      </w:pPr>
      <w:r w:rsidRPr="006B7E3B">
        <w:rPr>
          <w:rFonts w:hint="eastAsia"/>
        </w:rPr>
        <w:t>[</w:t>
      </w:r>
      <w:r>
        <w:t>15</w:t>
      </w:r>
      <w:r w:rsidRPr="006B7E3B">
        <w:rPr>
          <w:rFonts w:hint="eastAsia"/>
        </w:rPr>
        <w:t>]</w:t>
      </w:r>
      <w:r w:rsidRPr="006B7E3B">
        <w:rPr>
          <w:rFonts w:hint="eastAsia"/>
        </w:rPr>
        <w:t>刘文娟</w:t>
      </w:r>
      <w:r w:rsidRPr="006B7E3B">
        <w:rPr>
          <w:rFonts w:hint="eastAsia"/>
        </w:rPr>
        <w:t>,</w:t>
      </w:r>
      <w:r w:rsidRPr="006B7E3B">
        <w:rPr>
          <w:rFonts w:hint="eastAsia"/>
        </w:rPr>
        <w:t>朱留存</w:t>
      </w:r>
      <w:r w:rsidRPr="006B7E3B">
        <w:rPr>
          <w:rFonts w:hint="eastAsia"/>
        </w:rPr>
        <w:t>,</w:t>
      </w:r>
      <w:r w:rsidRPr="006B7E3B">
        <w:rPr>
          <w:rFonts w:hint="eastAsia"/>
        </w:rPr>
        <w:t>夏建琪</w:t>
      </w:r>
      <w:r w:rsidRPr="006B7E3B">
        <w:rPr>
          <w:rFonts w:hint="eastAsia"/>
        </w:rPr>
        <w:t>.</w:t>
      </w:r>
      <w:r w:rsidRPr="006B7E3B">
        <w:rPr>
          <w:rFonts w:hint="eastAsia"/>
        </w:rPr>
        <w:t>基于</w:t>
      </w:r>
      <w:r w:rsidRPr="006B7E3B">
        <w:rPr>
          <w:rFonts w:hint="eastAsia"/>
        </w:rPr>
        <w:t>LoRa</w:t>
      </w:r>
      <w:r w:rsidRPr="006B7E3B">
        <w:rPr>
          <w:rFonts w:hint="eastAsia"/>
        </w:rPr>
        <w:t>的路灯控制系统设计</w:t>
      </w:r>
      <w:r w:rsidRPr="006B7E3B">
        <w:rPr>
          <w:rFonts w:hint="eastAsia"/>
        </w:rPr>
        <w:t>[J].</w:t>
      </w:r>
      <w:r w:rsidRPr="006B7E3B">
        <w:rPr>
          <w:rFonts w:hint="eastAsia"/>
        </w:rPr>
        <w:t>通讯世界</w:t>
      </w:r>
      <w:r w:rsidRPr="006B7E3B">
        <w:rPr>
          <w:rFonts w:hint="eastAsia"/>
        </w:rPr>
        <w:t>,217(08):239-240.</w:t>
      </w:r>
    </w:p>
    <w:p w14:paraId="2E5E3374" w14:textId="71311880" w:rsidR="00D27EE3" w:rsidRPr="006B7E3B" w:rsidRDefault="00D27EE3" w:rsidP="00D27EE3">
      <w:pPr>
        <w:pStyle w:val="a7"/>
        <w:ind w:firstLine="480"/>
      </w:pPr>
      <w:r w:rsidRPr="006B7E3B">
        <w:rPr>
          <w:rFonts w:hint="eastAsia"/>
        </w:rPr>
        <w:t>[</w:t>
      </w:r>
      <w:r>
        <w:t>1</w:t>
      </w:r>
      <w:r w:rsidRPr="006B7E3B">
        <w:rPr>
          <w:rFonts w:hint="eastAsia"/>
        </w:rPr>
        <w:t>6]</w:t>
      </w:r>
      <w:r w:rsidRPr="006B7E3B">
        <w:rPr>
          <w:rFonts w:hint="eastAsia"/>
        </w:rPr>
        <w:t>吴畏</w:t>
      </w:r>
      <w:r w:rsidRPr="006B7E3B">
        <w:rPr>
          <w:rFonts w:hint="eastAsia"/>
        </w:rPr>
        <w:t>,</w:t>
      </w:r>
      <w:r w:rsidRPr="006B7E3B">
        <w:rPr>
          <w:rFonts w:hint="eastAsia"/>
        </w:rPr>
        <w:t>蒋德才</w:t>
      </w:r>
      <w:r w:rsidRPr="006B7E3B">
        <w:rPr>
          <w:rFonts w:hint="eastAsia"/>
        </w:rPr>
        <w:t>.Lora</w:t>
      </w:r>
      <w:r w:rsidRPr="006B7E3B">
        <w:rPr>
          <w:rFonts w:hint="eastAsia"/>
        </w:rPr>
        <w:t>技术在养老社区智能监护系统中的应用</w:t>
      </w:r>
      <w:r w:rsidRPr="006B7E3B">
        <w:rPr>
          <w:rFonts w:hint="eastAsia"/>
        </w:rPr>
        <w:t>[J].</w:t>
      </w:r>
      <w:r w:rsidRPr="006B7E3B">
        <w:rPr>
          <w:rFonts w:hint="eastAsia"/>
        </w:rPr>
        <w:t>自动化应用</w:t>
      </w:r>
      <w:r w:rsidRPr="006B7E3B">
        <w:rPr>
          <w:rFonts w:hint="eastAsia"/>
        </w:rPr>
        <w:t>,2017(04):8-9.</w:t>
      </w:r>
      <w:r w:rsidRPr="00D27EE3">
        <w:t xml:space="preserve"> </w:t>
      </w:r>
    </w:p>
    <w:p w14:paraId="58E9C102" w14:textId="72F7EE9F" w:rsidR="00D27EE3" w:rsidRPr="00D27EE3" w:rsidRDefault="00D27EE3" w:rsidP="00197EF3">
      <w:pPr>
        <w:pStyle w:val="a7"/>
        <w:ind w:firstLine="480"/>
      </w:pPr>
      <w:r w:rsidRPr="006B7E3B">
        <w:rPr>
          <w:rFonts w:hint="eastAsia"/>
        </w:rPr>
        <w:lastRenderedPageBreak/>
        <w:t xml:space="preserve"> </w:t>
      </w:r>
      <w:r>
        <w:rPr>
          <w:rFonts w:hint="eastAsia"/>
        </w:rPr>
        <w:t>[17</w:t>
      </w:r>
      <w:r w:rsidRPr="006B7E3B">
        <w:rPr>
          <w:rFonts w:hint="eastAsia"/>
        </w:rPr>
        <w:t>]</w:t>
      </w:r>
      <w:r w:rsidRPr="006B7E3B">
        <w:rPr>
          <w:rFonts w:hint="eastAsia"/>
        </w:rPr>
        <w:t>刘付程</w:t>
      </w:r>
      <w:r w:rsidRPr="006B7E3B">
        <w:rPr>
          <w:rFonts w:hint="eastAsia"/>
        </w:rPr>
        <w:t>,</w:t>
      </w:r>
      <w:r w:rsidRPr="006B7E3B">
        <w:rPr>
          <w:rFonts w:hint="eastAsia"/>
        </w:rPr>
        <w:t>史学正</w:t>
      </w:r>
      <w:r w:rsidRPr="006B7E3B">
        <w:rPr>
          <w:rFonts w:hint="eastAsia"/>
        </w:rPr>
        <w:t>,</w:t>
      </w:r>
      <w:r w:rsidRPr="006B7E3B">
        <w:rPr>
          <w:rFonts w:hint="eastAsia"/>
        </w:rPr>
        <w:t>于东升</w:t>
      </w:r>
      <w:r w:rsidRPr="006B7E3B">
        <w:rPr>
          <w:rFonts w:hint="eastAsia"/>
        </w:rPr>
        <w:t>,</w:t>
      </w:r>
      <w:r w:rsidRPr="006B7E3B">
        <w:rPr>
          <w:rFonts w:hint="eastAsia"/>
        </w:rPr>
        <w:t>潘贤章</w:t>
      </w:r>
      <w:r w:rsidRPr="006B7E3B">
        <w:rPr>
          <w:rFonts w:hint="eastAsia"/>
        </w:rPr>
        <w:t>.</w:t>
      </w:r>
      <w:r w:rsidRPr="006B7E3B">
        <w:rPr>
          <w:rFonts w:hint="eastAsia"/>
        </w:rPr>
        <w:t>基于地统计学和</w:t>
      </w:r>
      <w:r w:rsidRPr="006B7E3B">
        <w:rPr>
          <w:rFonts w:hint="eastAsia"/>
        </w:rPr>
        <w:t>GIS</w:t>
      </w:r>
      <w:r w:rsidRPr="006B7E3B">
        <w:rPr>
          <w:rFonts w:hint="eastAsia"/>
        </w:rPr>
        <w:t>的太湖典型地区土壤属性制图研究——以土壤全氮制图为例</w:t>
      </w:r>
      <w:r w:rsidRPr="006B7E3B">
        <w:rPr>
          <w:rFonts w:hint="eastAsia"/>
        </w:rPr>
        <w:t>[J].</w:t>
      </w:r>
      <w:r w:rsidRPr="006B7E3B">
        <w:rPr>
          <w:rFonts w:hint="eastAsia"/>
        </w:rPr>
        <w:t>土壤学报</w:t>
      </w:r>
      <w:r w:rsidRPr="006B7E3B">
        <w:rPr>
          <w:rFonts w:hint="eastAsia"/>
        </w:rPr>
        <w:t>,2004(01):20-27.</w:t>
      </w:r>
    </w:p>
    <w:p w14:paraId="5A31A09D" w14:textId="03F1F8BC" w:rsidR="004D7B66" w:rsidRPr="006B7E3B" w:rsidRDefault="004D7B66" w:rsidP="004B6503">
      <w:pPr>
        <w:pStyle w:val="a7"/>
        <w:ind w:firstLine="480"/>
      </w:pPr>
      <w:r w:rsidRPr="006B7E3B">
        <w:rPr>
          <w:rFonts w:hint="eastAsia"/>
        </w:rPr>
        <w:t>[</w:t>
      </w:r>
      <w:r w:rsidR="00D27EE3">
        <w:t>1</w:t>
      </w:r>
      <w:r w:rsidRPr="006B7E3B">
        <w:rPr>
          <w:rFonts w:hint="eastAsia"/>
        </w:rPr>
        <w:t>8]</w:t>
      </w:r>
      <w:proofErr w:type="gramStart"/>
      <w:r w:rsidRPr="006B7E3B">
        <w:rPr>
          <w:rFonts w:hint="eastAsia"/>
        </w:rPr>
        <w:t>霍振龙</w:t>
      </w:r>
      <w:proofErr w:type="gramEnd"/>
      <w:r w:rsidRPr="006B7E3B">
        <w:rPr>
          <w:rFonts w:hint="eastAsia"/>
        </w:rPr>
        <w:t>.LoRa</w:t>
      </w:r>
      <w:r w:rsidRPr="006B7E3B">
        <w:rPr>
          <w:rFonts w:hint="eastAsia"/>
        </w:rPr>
        <w:t>技术在矿井无线通信中的应用分析</w:t>
      </w:r>
      <w:r w:rsidRPr="006B7E3B">
        <w:rPr>
          <w:rFonts w:hint="eastAsia"/>
        </w:rPr>
        <w:t>[J].</w:t>
      </w:r>
      <w:r w:rsidRPr="006B7E3B">
        <w:rPr>
          <w:rFonts w:hint="eastAsia"/>
        </w:rPr>
        <w:t>工矿自动化</w:t>
      </w:r>
      <w:r w:rsidRPr="006B7E3B">
        <w:rPr>
          <w:rFonts w:hint="eastAsia"/>
        </w:rPr>
        <w:t>,2017,43(10):34-37.</w:t>
      </w:r>
    </w:p>
    <w:p w14:paraId="7AD4CD9B" w14:textId="50F0D2B8" w:rsidR="004D7B66" w:rsidRPr="006B7E3B" w:rsidRDefault="00D27EE3" w:rsidP="00197EF3">
      <w:pPr>
        <w:pStyle w:val="a7"/>
        <w:ind w:firstLine="480"/>
      </w:pPr>
      <w:r>
        <w:rPr>
          <w:rFonts w:hint="eastAsia"/>
        </w:rPr>
        <w:t>[19</w:t>
      </w:r>
      <w:r w:rsidR="004D7B66" w:rsidRPr="006B7E3B">
        <w:rPr>
          <w:rFonts w:hint="eastAsia"/>
        </w:rPr>
        <w:t>]</w:t>
      </w:r>
      <w:r w:rsidR="004D7B66" w:rsidRPr="006B7E3B">
        <w:rPr>
          <w:rFonts w:hint="eastAsia"/>
        </w:rPr>
        <w:t>张冲</w:t>
      </w:r>
      <w:r w:rsidR="004D7B66" w:rsidRPr="006B7E3B">
        <w:rPr>
          <w:rFonts w:hint="eastAsia"/>
        </w:rPr>
        <w:t>,</w:t>
      </w:r>
      <w:r w:rsidR="004D7B66" w:rsidRPr="006B7E3B">
        <w:rPr>
          <w:rFonts w:hint="eastAsia"/>
        </w:rPr>
        <w:t>熊勇</w:t>
      </w:r>
      <w:r w:rsidR="004D7B66" w:rsidRPr="006B7E3B">
        <w:rPr>
          <w:rFonts w:hint="eastAsia"/>
        </w:rPr>
        <w:t>,</w:t>
      </w:r>
      <w:r w:rsidR="004D7B66" w:rsidRPr="006B7E3B">
        <w:rPr>
          <w:rFonts w:hint="eastAsia"/>
        </w:rPr>
        <w:t>房卫东</w:t>
      </w:r>
      <w:r w:rsidR="004D7B66" w:rsidRPr="006B7E3B">
        <w:rPr>
          <w:rFonts w:hint="eastAsia"/>
        </w:rPr>
        <w:t>,</w:t>
      </w:r>
      <w:r w:rsidR="004D7B66" w:rsidRPr="006B7E3B">
        <w:rPr>
          <w:rFonts w:hint="eastAsia"/>
        </w:rPr>
        <w:t>单连海</w:t>
      </w:r>
      <w:r w:rsidR="004D7B66" w:rsidRPr="006B7E3B">
        <w:rPr>
          <w:rFonts w:hint="eastAsia"/>
        </w:rPr>
        <w:t>,</w:t>
      </w:r>
      <w:r w:rsidR="004D7B66" w:rsidRPr="006B7E3B">
        <w:rPr>
          <w:rFonts w:hint="eastAsia"/>
        </w:rPr>
        <w:t>林奋波</w:t>
      </w:r>
      <w:r w:rsidR="004D7B66" w:rsidRPr="006B7E3B">
        <w:rPr>
          <w:rFonts w:hint="eastAsia"/>
        </w:rPr>
        <w:t>,</w:t>
      </w:r>
      <w:r w:rsidR="004D7B66" w:rsidRPr="006B7E3B">
        <w:rPr>
          <w:rFonts w:hint="eastAsia"/>
        </w:rPr>
        <w:t>陈长勇</w:t>
      </w:r>
      <w:r w:rsidR="004D7B66" w:rsidRPr="006B7E3B">
        <w:rPr>
          <w:rFonts w:hint="eastAsia"/>
        </w:rPr>
        <w:t>.ZigBee</w:t>
      </w:r>
      <w:r w:rsidR="004D7B66" w:rsidRPr="006B7E3B">
        <w:rPr>
          <w:rFonts w:hint="eastAsia"/>
        </w:rPr>
        <w:t>网络性能测试系统研究</w:t>
      </w:r>
      <w:r w:rsidR="004D7B66" w:rsidRPr="006B7E3B">
        <w:rPr>
          <w:rFonts w:hint="eastAsia"/>
        </w:rPr>
        <w:t>[J].</w:t>
      </w:r>
      <w:r w:rsidR="004D7B66" w:rsidRPr="006B7E3B">
        <w:rPr>
          <w:rFonts w:hint="eastAsia"/>
        </w:rPr>
        <w:t>国外电子测量技术</w:t>
      </w:r>
      <w:r w:rsidR="004D7B66" w:rsidRPr="006B7E3B">
        <w:rPr>
          <w:rFonts w:hint="eastAsia"/>
        </w:rPr>
        <w:t>,2015,34(08):74-81.</w:t>
      </w:r>
    </w:p>
    <w:p w14:paraId="55BE4393" w14:textId="7D67DB7A" w:rsidR="004D7B66" w:rsidRPr="006B7E3B" w:rsidRDefault="00D27EE3" w:rsidP="00197EF3">
      <w:pPr>
        <w:pStyle w:val="a7"/>
        <w:ind w:firstLine="480"/>
      </w:pPr>
      <w:r>
        <w:t>[20</w:t>
      </w:r>
      <w:r w:rsidR="004D7B66" w:rsidRPr="006B7E3B">
        <w:t>]Rashmi Sharan Sinha</w:t>
      </w:r>
      <w:proofErr w:type="gramStart"/>
      <w:r w:rsidR="004D7B66" w:rsidRPr="006B7E3B">
        <w:t>,Yiqiao</w:t>
      </w:r>
      <w:proofErr w:type="gramEnd"/>
      <w:r w:rsidR="004D7B66" w:rsidRPr="006B7E3B">
        <w:t xml:space="preserve"> Wei,Seung-Hoon Hwang. A survey on LPWA technology: LoRa and NB-</w:t>
      </w:r>
      <w:proofErr w:type="gramStart"/>
      <w:r w:rsidR="004D7B66" w:rsidRPr="006B7E3B">
        <w:t>IoT[</w:t>
      </w:r>
      <w:proofErr w:type="gramEnd"/>
      <w:r w:rsidR="004D7B66" w:rsidRPr="006B7E3B">
        <w:t>J]. ICT Express</w:t>
      </w:r>
      <w:proofErr w:type="gramStart"/>
      <w:r w:rsidR="004D7B66" w:rsidRPr="006B7E3B">
        <w:t>,2017,3</w:t>
      </w:r>
      <w:proofErr w:type="gramEnd"/>
      <w:r w:rsidR="004D7B66" w:rsidRPr="006B7E3B">
        <w:t>(1).</w:t>
      </w:r>
    </w:p>
    <w:p w14:paraId="6B774EE4" w14:textId="232E586E" w:rsidR="004D7B66" w:rsidRPr="006B7E3B" w:rsidRDefault="00D27EE3" w:rsidP="00197EF3">
      <w:pPr>
        <w:pStyle w:val="a7"/>
        <w:ind w:firstLine="480"/>
      </w:pPr>
      <w:r>
        <w:t>[21</w:t>
      </w:r>
      <w:r w:rsidR="004D7B66" w:rsidRPr="006B7E3B">
        <w:t>]Dae-Young Kim</w:t>
      </w:r>
      <w:proofErr w:type="gramStart"/>
      <w:r w:rsidR="004D7B66" w:rsidRPr="006B7E3B">
        <w:t>,Seokhoon</w:t>
      </w:r>
      <w:proofErr w:type="gramEnd"/>
      <w:r w:rsidR="004D7B66" w:rsidRPr="006B7E3B">
        <w:t xml:space="preserve"> Kim,Houcine Hassan,Jong Hyuk Park. Adaptive data rate control in low power wide area networks for long range IoT </w:t>
      </w:r>
      <w:proofErr w:type="gramStart"/>
      <w:r w:rsidR="004D7B66" w:rsidRPr="006B7E3B">
        <w:t>services[</w:t>
      </w:r>
      <w:proofErr w:type="gramEnd"/>
      <w:r w:rsidR="004D7B66" w:rsidRPr="006B7E3B">
        <w:t>J]. Journal of Computational Science</w:t>
      </w:r>
      <w:proofErr w:type="gramStart"/>
      <w:r w:rsidR="004D7B66" w:rsidRPr="006B7E3B">
        <w:t>,2017</w:t>
      </w:r>
      <w:proofErr w:type="gramEnd"/>
      <w:r w:rsidR="004D7B66" w:rsidRPr="006B7E3B">
        <w:t>.</w:t>
      </w:r>
    </w:p>
    <w:p w14:paraId="20737D13" w14:textId="4B5CBF35" w:rsidR="004D7B66" w:rsidRPr="006B7E3B" w:rsidRDefault="00D27EE3" w:rsidP="00197EF3">
      <w:pPr>
        <w:pStyle w:val="a7"/>
        <w:ind w:firstLine="480"/>
      </w:pPr>
      <w:r>
        <w:t>[22</w:t>
      </w:r>
      <w:r w:rsidR="004D7B66" w:rsidRPr="006B7E3B">
        <w:t>]Sergio Barrachina-Muñoz</w:t>
      </w:r>
      <w:proofErr w:type="gramStart"/>
      <w:r w:rsidR="004D7B66" w:rsidRPr="006B7E3B">
        <w:t>,Boris</w:t>
      </w:r>
      <w:proofErr w:type="gramEnd"/>
      <w:r w:rsidR="004D7B66" w:rsidRPr="006B7E3B">
        <w:t xml:space="preserve"> Bellalta,Toni Adame,Albert Bel. Multi-hop communication in the uplink for </w:t>
      </w:r>
      <w:proofErr w:type="gramStart"/>
      <w:r w:rsidR="004D7B66" w:rsidRPr="006B7E3B">
        <w:t>LPWANs[</w:t>
      </w:r>
      <w:proofErr w:type="gramEnd"/>
      <w:r w:rsidR="004D7B66" w:rsidRPr="006B7E3B">
        <w:t>J]. Computer Networks</w:t>
      </w:r>
      <w:proofErr w:type="gramStart"/>
      <w:r w:rsidR="004D7B66" w:rsidRPr="006B7E3B">
        <w:t>,2017,123</w:t>
      </w:r>
      <w:proofErr w:type="gramEnd"/>
      <w:r w:rsidR="004D7B66" w:rsidRPr="006B7E3B">
        <w:t>.</w:t>
      </w:r>
    </w:p>
    <w:p w14:paraId="1F07C7AC" w14:textId="2F4CEC9B" w:rsidR="004D7B66" w:rsidRPr="006B7E3B" w:rsidRDefault="00D27EE3" w:rsidP="00197EF3">
      <w:pPr>
        <w:pStyle w:val="a7"/>
        <w:ind w:firstLine="480"/>
      </w:pPr>
      <w:r>
        <w:rPr>
          <w:rFonts w:hint="eastAsia"/>
        </w:rPr>
        <w:t>[23</w:t>
      </w:r>
      <w:r w:rsidR="004D7B66" w:rsidRPr="006B7E3B">
        <w:rPr>
          <w:rFonts w:hint="eastAsia"/>
        </w:rPr>
        <w:t>]</w:t>
      </w:r>
      <w:r w:rsidR="004D7B66" w:rsidRPr="006B7E3B">
        <w:rPr>
          <w:rFonts w:hint="eastAsia"/>
        </w:rPr>
        <w:t>李庆利</w:t>
      </w:r>
      <w:r w:rsidR="004D7B66" w:rsidRPr="006B7E3B">
        <w:rPr>
          <w:rFonts w:hint="eastAsia"/>
        </w:rPr>
        <w:t>,</w:t>
      </w:r>
      <w:r w:rsidR="004D7B66" w:rsidRPr="006B7E3B">
        <w:rPr>
          <w:rFonts w:hint="eastAsia"/>
        </w:rPr>
        <w:t>张少军</w:t>
      </w:r>
      <w:r w:rsidR="004D7B66" w:rsidRPr="006B7E3B">
        <w:rPr>
          <w:rFonts w:hint="eastAsia"/>
        </w:rPr>
        <w:t>,</w:t>
      </w:r>
      <w:r w:rsidR="004D7B66" w:rsidRPr="006B7E3B">
        <w:rPr>
          <w:rFonts w:hint="eastAsia"/>
        </w:rPr>
        <w:t>李忠富</w:t>
      </w:r>
      <w:r w:rsidR="004D7B66" w:rsidRPr="006B7E3B">
        <w:rPr>
          <w:rFonts w:hint="eastAsia"/>
        </w:rPr>
        <w:t>,</w:t>
      </w:r>
      <w:r w:rsidR="004D7B66" w:rsidRPr="006B7E3B">
        <w:rPr>
          <w:rFonts w:hint="eastAsia"/>
        </w:rPr>
        <w:t>白荫玖</w:t>
      </w:r>
      <w:r w:rsidR="004D7B66" w:rsidRPr="006B7E3B">
        <w:rPr>
          <w:rFonts w:hint="eastAsia"/>
        </w:rPr>
        <w:t>,</w:t>
      </w:r>
      <w:r w:rsidR="004D7B66" w:rsidRPr="006B7E3B">
        <w:rPr>
          <w:rFonts w:hint="eastAsia"/>
        </w:rPr>
        <w:t>金剑</w:t>
      </w:r>
      <w:r w:rsidR="004D7B66" w:rsidRPr="006B7E3B">
        <w:rPr>
          <w:rFonts w:hint="eastAsia"/>
        </w:rPr>
        <w:t>,</w:t>
      </w:r>
      <w:r w:rsidR="004D7B66" w:rsidRPr="006B7E3B">
        <w:rPr>
          <w:rFonts w:hint="eastAsia"/>
        </w:rPr>
        <w:t>苟中魁</w:t>
      </w:r>
      <w:r w:rsidR="004D7B66" w:rsidRPr="006B7E3B">
        <w:rPr>
          <w:rFonts w:hint="eastAsia"/>
        </w:rPr>
        <w:t>.</w:t>
      </w:r>
      <w:r w:rsidR="004D7B66" w:rsidRPr="006B7E3B">
        <w:rPr>
          <w:rFonts w:hint="eastAsia"/>
        </w:rPr>
        <w:t>一种基于多项式插值改进的亚像素细分算法</w:t>
      </w:r>
      <w:r w:rsidR="004D7B66" w:rsidRPr="006B7E3B">
        <w:rPr>
          <w:rFonts w:hint="eastAsia"/>
        </w:rPr>
        <w:t>[J].</w:t>
      </w:r>
      <w:r w:rsidR="004D7B66" w:rsidRPr="006B7E3B">
        <w:rPr>
          <w:rFonts w:hint="eastAsia"/>
        </w:rPr>
        <w:t>北京科技大学学报</w:t>
      </w:r>
      <w:r w:rsidR="004D7B66" w:rsidRPr="006B7E3B">
        <w:rPr>
          <w:rFonts w:hint="eastAsia"/>
        </w:rPr>
        <w:t>,2003(03):280-283.</w:t>
      </w:r>
    </w:p>
    <w:p w14:paraId="42E87A60" w14:textId="5134D117" w:rsidR="004D7B66" w:rsidRPr="006B7E3B" w:rsidRDefault="00D27EE3" w:rsidP="00197EF3">
      <w:pPr>
        <w:pStyle w:val="a7"/>
        <w:ind w:firstLine="480"/>
      </w:pPr>
      <w:r>
        <w:rPr>
          <w:rFonts w:hint="eastAsia"/>
        </w:rPr>
        <w:t>[24</w:t>
      </w:r>
      <w:r w:rsidR="004D7B66" w:rsidRPr="006B7E3B">
        <w:rPr>
          <w:rFonts w:hint="eastAsia"/>
        </w:rPr>
        <w:t>]</w:t>
      </w:r>
      <w:r w:rsidR="004D7B66" w:rsidRPr="006B7E3B">
        <w:rPr>
          <w:rFonts w:hint="eastAsia"/>
        </w:rPr>
        <w:t>韩冰</w:t>
      </w:r>
      <w:r w:rsidR="004D7B66" w:rsidRPr="006B7E3B">
        <w:rPr>
          <w:rFonts w:hint="eastAsia"/>
        </w:rPr>
        <w:t>,</w:t>
      </w:r>
      <w:proofErr w:type="gramStart"/>
      <w:r w:rsidR="004D7B66" w:rsidRPr="006B7E3B">
        <w:rPr>
          <w:rFonts w:hint="eastAsia"/>
        </w:rPr>
        <w:t>李芬华</w:t>
      </w:r>
      <w:proofErr w:type="gramEnd"/>
      <w:r w:rsidR="004D7B66" w:rsidRPr="006B7E3B">
        <w:rPr>
          <w:rFonts w:hint="eastAsia"/>
        </w:rPr>
        <w:t>.GPRS</w:t>
      </w:r>
      <w:r w:rsidR="004D7B66" w:rsidRPr="006B7E3B">
        <w:rPr>
          <w:rFonts w:hint="eastAsia"/>
        </w:rPr>
        <w:t>技术在数据采集与监控系统中的应用</w:t>
      </w:r>
      <w:r w:rsidR="004D7B66" w:rsidRPr="006B7E3B">
        <w:rPr>
          <w:rFonts w:hint="eastAsia"/>
        </w:rPr>
        <w:t>[J].</w:t>
      </w:r>
      <w:r w:rsidR="004D7B66" w:rsidRPr="006B7E3B">
        <w:rPr>
          <w:rFonts w:hint="eastAsia"/>
        </w:rPr>
        <w:t>电子技术</w:t>
      </w:r>
      <w:r w:rsidR="004D7B66" w:rsidRPr="006B7E3B">
        <w:rPr>
          <w:rFonts w:hint="eastAsia"/>
        </w:rPr>
        <w:t>,2003(08):26-29.</w:t>
      </w:r>
    </w:p>
    <w:p w14:paraId="2E5B41FE" w14:textId="0E6E3DEA" w:rsidR="004D7B66" w:rsidRPr="006B7E3B" w:rsidRDefault="00D27EE3" w:rsidP="00197EF3">
      <w:pPr>
        <w:pStyle w:val="a7"/>
        <w:ind w:firstLine="480"/>
      </w:pPr>
      <w:r>
        <w:rPr>
          <w:rFonts w:hint="eastAsia"/>
        </w:rPr>
        <w:t>[25</w:t>
      </w:r>
      <w:r w:rsidR="004D7B66" w:rsidRPr="006B7E3B">
        <w:rPr>
          <w:rFonts w:hint="eastAsia"/>
        </w:rPr>
        <w:t>]</w:t>
      </w:r>
      <w:r w:rsidR="004D7B66" w:rsidRPr="006B7E3B">
        <w:rPr>
          <w:rFonts w:hint="eastAsia"/>
        </w:rPr>
        <w:t>靳国栋</w:t>
      </w:r>
      <w:r w:rsidR="004D7B66" w:rsidRPr="006B7E3B">
        <w:rPr>
          <w:rFonts w:hint="eastAsia"/>
        </w:rPr>
        <w:t>,</w:t>
      </w:r>
      <w:r w:rsidR="004D7B66" w:rsidRPr="006B7E3B">
        <w:rPr>
          <w:rFonts w:hint="eastAsia"/>
        </w:rPr>
        <w:t>刘衍聪</w:t>
      </w:r>
      <w:r w:rsidR="004D7B66" w:rsidRPr="006B7E3B">
        <w:rPr>
          <w:rFonts w:hint="eastAsia"/>
        </w:rPr>
        <w:t>,</w:t>
      </w:r>
      <w:r w:rsidR="004D7B66" w:rsidRPr="006B7E3B">
        <w:rPr>
          <w:rFonts w:hint="eastAsia"/>
        </w:rPr>
        <w:t>牛文杰</w:t>
      </w:r>
      <w:r w:rsidR="004D7B66" w:rsidRPr="006B7E3B">
        <w:rPr>
          <w:rFonts w:hint="eastAsia"/>
        </w:rPr>
        <w:t>.</w:t>
      </w:r>
      <w:r w:rsidR="004D7B66" w:rsidRPr="006B7E3B">
        <w:rPr>
          <w:rFonts w:hint="eastAsia"/>
        </w:rPr>
        <w:t>距离加权反比插值法和克里金插值法的比较</w:t>
      </w:r>
      <w:r w:rsidR="004D7B66" w:rsidRPr="006B7E3B">
        <w:rPr>
          <w:rFonts w:hint="eastAsia"/>
        </w:rPr>
        <w:t>[J].</w:t>
      </w:r>
      <w:r w:rsidR="004D7B66" w:rsidRPr="006B7E3B">
        <w:rPr>
          <w:rFonts w:hint="eastAsia"/>
        </w:rPr>
        <w:t>长春工业大学学报</w:t>
      </w:r>
      <w:r w:rsidR="004D7B66" w:rsidRPr="006B7E3B">
        <w:rPr>
          <w:rFonts w:hint="eastAsia"/>
        </w:rPr>
        <w:t>(</w:t>
      </w:r>
      <w:r w:rsidR="004D7B66" w:rsidRPr="006B7E3B">
        <w:rPr>
          <w:rFonts w:hint="eastAsia"/>
        </w:rPr>
        <w:t>自然科学版</w:t>
      </w:r>
      <w:r w:rsidR="004D7B66" w:rsidRPr="006B7E3B">
        <w:rPr>
          <w:rFonts w:hint="eastAsia"/>
        </w:rPr>
        <w:t>),2003(03):53-57.</w:t>
      </w:r>
    </w:p>
    <w:p w14:paraId="39FEF7F5" w14:textId="4B2E967B" w:rsidR="004D7B66" w:rsidRPr="006B7E3B" w:rsidRDefault="00D27EE3" w:rsidP="00D27EE3">
      <w:pPr>
        <w:pStyle w:val="a7"/>
        <w:ind w:firstLine="480"/>
      </w:pPr>
      <w:r>
        <w:rPr>
          <w:rFonts w:hint="eastAsia"/>
        </w:rPr>
        <w:t>[26</w:t>
      </w:r>
      <w:r w:rsidR="004D7B66" w:rsidRPr="006B7E3B">
        <w:rPr>
          <w:rFonts w:hint="eastAsia"/>
        </w:rPr>
        <w:t>]</w:t>
      </w:r>
      <w:proofErr w:type="gramStart"/>
      <w:r w:rsidR="004D7B66" w:rsidRPr="006B7E3B">
        <w:rPr>
          <w:rFonts w:hint="eastAsia"/>
        </w:rPr>
        <w:t>季力</w:t>
      </w:r>
      <w:proofErr w:type="gramEnd"/>
      <w:r w:rsidR="004D7B66" w:rsidRPr="006B7E3B">
        <w:rPr>
          <w:rFonts w:hint="eastAsia"/>
        </w:rPr>
        <w:t>.</w:t>
      </w:r>
      <w:r w:rsidR="004D7B66" w:rsidRPr="006B7E3B">
        <w:rPr>
          <w:rFonts w:hint="eastAsia"/>
        </w:rPr>
        <w:t>基于</w:t>
      </w:r>
      <w:r w:rsidR="004D7B66" w:rsidRPr="006B7E3B">
        <w:rPr>
          <w:rFonts w:hint="eastAsia"/>
        </w:rPr>
        <w:t>STM32</w:t>
      </w:r>
      <w:r w:rsidR="004D7B66" w:rsidRPr="006B7E3B">
        <w:rPr>
          <w:rFonts w:hint="eastAsia"/>
        </w:rPr>
        <w:t>芯片的电参数测量与数据传输</w:t>
      </w:r>
      <w:r w:rsidR="004D7B66" w:rsidRPr="006B7E3B">
        <w:rPr>
          <w:rFonts w:hint="eastAsia"/>
        </w:rPr>
        <w:t>[J].</w:t>
      </w:r>
      <w:r w:rsidR="004D7B66" w:rsidRPr="006B7E3B">
        <w:rPr>
          <w:rFonts w:hint="eastAsia"/>
        </w:rPr>
        <w:t>自动化与仪器仪表</w:t>
      </w:r>
      <w:r w:rsidR="004D7B66" w:rsidRPr="006B7E3B">
        <w:rPr>
          <w:rFonts w:hint="eastAsia"/>
        </w:rPr>
        <w:t>,2010(03):137-139.</w:t>
      </w:r>
    </w:p>
    <w:p w14:paraId="2090022D" w14:textId="6C2A2AEE" w:rsidR="004D7B66" w:rsidRPr="006B7E3B" w:rsidRDefault="00D27EE3" w:rsidP="00197EF3">
      <w:pPr>
        <w:pStyle w:val="a7"/>
        <w:ind w:firstLine="480"/>
      </w:pPr>
      <w:r w:rsidRPr="006B7E3B">
        <w:rPr>
          <w:rFonts w:hint="eastAsia"/>
        </w:rPr>
        <w:t xml:space="preserve"> </w:t>
      </w:r>
      <w:r w:rsidR="004D7B66" w:rsidRPr="006B7E3B">
        <w:rPr>
          <w:rFonts w:hint="eastAsia"/>
        </w:rPr>
        <w:t>[27]</w:t>
      </w:r>
      <w:r w:rsidR="004D7B66" w:rsidRPr="006B7E3B">
        <w:rPr>
          <w:rFonts w:hint="eastAsia"/>
        </w:rPr>
        <w:t>朱求安</w:t>
      </w:r>
      <w:r w:rsidR="004D7B66" w:rsidRPr="006B7E3B">
        <w:rPr>
          <w:rFonts w:hint="eastAsia"/>
        </w:rPr>
        <w:t>,</w:t>
      </w:r>
      <w:r w:rsidR="004D7B66" w:rsidRPr="006B7E3B">
        <w:rPr>
          <w:rFonts w:hint="eastAsia"/>
        </w:rPr>
        <w:t>张万昌</w:t>
      </w:r>
      <w:r w:rsidR="004D7B66" w:rsidRPr="006B7E3B">
        <w:rPr>
          <w:rFonts w:hint="eastAsia"/>
        </w:rPr>
        <w:t>,</w:t>
      </w:r>
      <w:proofErr w:type="gramStart"/>
      <w:r w:rsidR="004D7B66" w:rsidRPr="006B7E3B">
        <w:rPr>
          <w:rFonts w:hint="eastAsia"/>
        </w:rPr>
        <w:t>余钧辉</w:t>
      </w:r>
      <w:proofErr w:type="gramEnd"/>
      <w:r w:rsidR="004D7B66" w:rsidRPr="006B7E3B">
        <w:rPr>
          <w:rFonts w:hint="eastAsia"/>
        </w:rPr>
        <w:t>.</w:t>
      </w:r>
      <w:r w:rsidR="004D7B66" w:rsidRPr="006B7E3B">
        <w:rPr>
          <w:rFonts w:hint="eastAsia"/>
        </w:rPr>
        <w:t>基于</w:t>
      </w:r>
      <w:r w:rsidR="004D7B66" w:rsidRPr="006B7E3B">
        <w:rPr>
          <w:rFonts w:hint="eastAsia"/>
        </w:rPr>
        <w:t>GIS</w:t>
      </w:r>
      <w:r w:rsidR="004D7B66" w:rsidRPr="006B7E3B">
        <w:rPr>
          <w:rFonts w:hint="eastAsia"/>
        </w:rPr>
        <w:t>的空间插值方法研究</w:t>
      </w:r>
      <w:r w:rsidR="004D7B66" w:rsidRPr="006B7E3B">
        <w:rPr>
          <w:rFonts w:hint="eastAsia"/>
        </w:rPr>
        <w:t>[J].</w:t>
      </w:r>
      <w:r w:rsidR="004D7B66" w:rsidRPr="006B7E3B">
        <w:rPr>
          <w:rFonts w:hint="eastAsia"/>
        </w:rPr>
        <w:t>江西师范大学学报</w:t>
      </w:r>
      <w:r w:rsidR="004D7B66" w:rsidRPr="006B7E3B">
        <w:rPr>
          <w:rFonts w:hint="eastAsia"/>
        </w:rPr>
        <w:t>(</w:t>
      </w:r>
      <w:r w:rsidR="004D7B66" w:rsidRPr="006B7E3B">
        <w:rPr>
          <w:rFonts w:hint="eastAsia"/>
        </w:rPr>
        <w:t>自然科学版</w:t>
      </w:r>
      <w:r w:rsidR="004D7B66" w:rsidRPr="006B7E3B">
        <w:rPr>
          <w:rFonts w:hint="eastAsia"/>
        </w:rPr>
        <w:t>),2004(02):183-188.</w:t>
      </w:r>
    </w:p>
    <w:p w14:paraId="37626EBC" w14:textId="714491F3" w:rsidR="004D7B66" w:rsidRPr="006B7E3B" w:rsidRDefault="004D7B66" w:rsidP="00197EF3">
      <w:pPr>
        <w:pStyle w:val="a7"/>
        <w:ind w:firstLine="480"/>
      </w:pPr>
      <w:r w:rsidRPr="006B7E3B">
        <w:rPr>
          <w:rFonts w:hint="eastAsia"/>
        </w:rPr>
        <w:t>[28]</w:t>
      </w:r>
      <w:r w:rsidRPr="006B7E3B">
        <w:rPr>
          <w:rFonts w:hint="eastAsia"/>
        </w:rPr>
        <w:t>陈文略</w:t>
      </w:r>
      <w:r w:rsidRPr="006B7E3B">
        <w:rPr>
          <w:rFonts w:hint="eastAsia"/>
        </w:rPr>
        <w:t>,</w:t>
      </w:r>
      <w:r w:rsidRPr="006B7E3B">
        <w:rPr>
          <w:rFonts w:hint="eastAsia"/>
        </w:rPr>
        <w:t>王子羊</w:t>
      </w:r>
      <w:r w:rsidRPr="006B7E3B">
        <w:rPr>
          <w:rFonts w:hint="eastAsia"/>
        </w:rPr>
        <w:t>.</w:t>
      </w:r>
      <w:r w:rsidRPr="006B7E3B">
        <w:rPr>
          <w:rFonts w:hint="eastAsia"/>
        </w:rPr>
        <w:t>三次样条插值在工程拟合中的应用</w:t>
      </w:r>
      <w:r w:rsidRPr="006B7E3B">
        <w:rPr>
          <w:rFonts w:hint="eastAsia"/>
        </w:rPr>
        <w:t>[J].</w:t>
      </w:r>
      <w:r w:rsidRPr="006B7E3B">
        <w:rPr>
          <w:rFonts w:hint="eastAsia"/>
        </w:rPr>
        <w:t>华中师范大学学报</w:t>
      </w:r>
      <w:r w:rsidRPr="006B7E3B">
        <w:rPr>
          <w:rFonts w:hint="eastAsia"/>
        </w:rPr>
        <w:t>(</w:t>
      </w:r>
      <w:r w:rsidRPr="006B7E3B">
        <w:rPr>
          <w:rFonts w:hint="eastAsia"/>
        </w:rPr>
        <w:t>自然科学版</w:t>
      </w:r>
      <w:r w:rsidRPr="006B7E3B">
        <w:rPr>
          <w:rFonts w:hint="eastAsia"/>
        </w:rPr>
        <w:t>),2004(04):418-422.</w:t>
      </w:r>
    </w:p>
    <w:p w14:paraId="48E2E1D1" w14:textId="6EA00771" w:rsidR="004D7B66" w:rsidRPr="006B7E3B" w:rsidRDefault="004D7B66" w:rsidP="00197EF3">
      <w:pPr>
        <w:pStyle w:val="a7"/>
        <w:ind w:firstLine="480"/>
      </w:pPr>
      <w:r w:rsidRPr="006B7E3B">
        <w:t xml:space="preserve">[29]. Evaluation of Interpolation Methods for Spatial Modeling of Reference Evapotranspiration Using Modified Hargreaves </w:t>
      </w:r>
      <w:proofErr w:type="gramStart"/>
      <w:r w:rsidRPr="006B7E3B">
        <w:t>Equation[</w:t>
      </w:r>
      <w:proofErr w:type="gramEnd"/>
      <w:r w:rsidRPr="006B7E3B">
        <w:t>J]. Journal of Arid Land Studies</w:t>
      </w:r>
      <w:proofErr w:type="gramStart"/>
      <w:r w:rsidRPr="006B7E3B">
        <w:t>,2015,25</w:t>
      </w:r>
      <w:proofErr w:type="gramEnd"/>
      <w:r w:rsidRPr="006B7E3B">
        <w:t>(3).</w:t>
      </w:r>
      <w:r w:rsidR="006B7E3B" w:rsidRPr="006B7E3B">
        <w:tab/>
      </w:r>
      <w:r w:rsidR="006B7E3B" w:rsidRPr="006B7E3B">
        <w:tab/>
      </w:r>
    </w:p>
    <w:p w14:paraId="24B757C5" w14:textId="0C4A771C" w:rsidR="004D7B66" w:rsidRPr="006B7E3B" w:rsidRDefault="004D7B66" w:rsidP="00197EF3">
      <w:pPr>
        <w:pStyle w:val="a7"/>
        <w:ind w:firstLine="480"/>
      </w:pPr>
      <w:r w:rsidRPr="006B7E3B">
        <w:t>[30]IIZUKA Shuichi. Analysis and Forecasts about the Business Model of M2M/</w:t>
      </w:r>
      <w:proofErr w:type="gramStart"/>
      <w:r w:rsidRPr="006B7E3B">
        <w:t>IoT :</w:t>
      </w:r>
      <w:proofErr w:type="gramEnd"/>
      <w:r w:rsidRPr="006B7E3B">
        <w:t xml:space="preserve"> IoT Brings Great Change of the Internet Business(&lt;Special Issue&gt;Smart Mobile Business Strategy)[J]. Journal of Information and Management</w:t>
      </w:r>
      <w:proofErr w:type="gramStart"/>
      <w:r w:rsidRPr="006B7E3B">
        <w:t>,2015,35</w:t>
      </w:r>
      <w:proofErr w:type="gramEnd"/>
      <w:r w:rsidRPr="006B7E3B">
        <w:t>(4).</w:t>
      </w:r>
    </w:p>
    <w:p w14:paraId="58D81B56" w14:textId="1FC826CB" w:rsidR="004D7B66" w:rsidRPr="006B7E3B" w:rsidRDefault="004D7B66" w:rsidP="00197EF3">
      <w:pPr>
        <w:pStyle w:val="a7"/>
        <w:ind w:firstLine="480"/>
      </w:pPr>
      <w:r w:rsidRPr="006B7E3B">
        <w:t xml:space="preserve">[31]Marián Novotný. Formal analysis of security protocols for wireless sensor </w:t>
      </w:r>
      <w:proofErr w:type="gramStart"/>
      <w:r w:rsidRPr="006B7E3B">
        <w:t>networks[</w:t>
      </w:r>
      <w:proofErr w:type="gramEnd"/>
      <w:r w:rsidRPr="006B7E3B">
        <w:t>J]. Tatra Mountains Mathematical Publications</w:t>
      </w:r>
      <w:proofErr w:type="gramStart"/>
      <w:r w:rsidRPr="006B7E3B">
        <w:t>,2010,47</w:t>
      </w:r>
      <w:proofErr w:type="gramEnd"/>
      <w:r w:rsidRPr="006B7E3B">
        <w:t>(1).</w:t>
      </w:r>
    </w:p>
    <w:p w14:paraId="38D74A82" w14:textId="5C85075F" w:rsidR="004D7B66" w:rsidRPr="006B7E3B" w:rsidRDefault="004D7B66" w:rsidP="00197EF3">
      <w:pPr>
        <w:pStyle w:val="a7"/>
        <w:ind w:firstLine="480"/>
      </w:pPr>
      <w:r w:rsidRPr="006B7E3B">
        <w:lastRenderedPageBreak/>
        <w:t>[32]Marcin Ligas</w:t>
      </w:r>
      <w:proofErr w:type="gramStart"/>
      <w:r w:rsidRPr="006B7E3B">
        <w:t>,Marek</w:t>
      </w:r>
      <w:proofErr w:type="gramEnd"/>
      <w:r w:rsidRPr="006B7E3B">
        <w:t xml:space="preserve"> Kulczycki. Kriging approach for local height </w:t>
      </w:r>
      <w:proofErr w:type="gramStart"/>
      <w:r w:rsidRPr="006B7E3B">
        <w:t>transformations[</w:t>
      </w:r>
      <w:proofErr w:type="gramEnd"/>
      <w:r w:rsidRPr="006B7E3B">
        <w:t>J]. Geodesy and Cartography</w:t>
      </w:r>
      <w:proofErr w:type="gramStart"/>
      <w:r w:rsidRPr="006B7E3B">
        <w:t>,2014,63</w:t>
      </w:r>
      <w:proofErr w:type="gramEnd"/>
      <w:r w:rsidRPr="006B7E3B">
        <w:t>(1).</w:t>
      </w:r>
    </w:p>
    <w:p w14:paraId="094B6D8B" w14:textId="7678A83E" w:rsidR="004D7B66" w:rsidRPr="006B7E3B" w:rsidRDefault="004D7B66" w:rsidP="00197EF3">
      <w:pPr>
        <w:pStyle w:val="a7"/>
        <w:ind w:firstLine="480"/>
      </w:pPr>
      <w:r w:rsidRPr="006B7E3B">
        <w:t>[33]Roksana Zarychta</w:t>
      </w:r>
      <w:proofErr w:type="gramStart"/>
      <w:r w:rsidRPr="006B7E3B">
        <w:t>,Adrian</w:t>
      </w:r>
      <w:proofErr w:type="gramEnd"/>
      <w:r w:rsidRPr="006B7E3B">
        <w:t xml:space="preserve"> Zarychta. Basis of Geostatistics for Scientists Specialising in Natural Sciences Based on the Example of Ordinary </w:t>
      </w:r>
      <w:proofErr w:type="gramStart"/>
      <w:r w:rsidRPr="006B7E3B">
        <w:t>Kriging[</w:t>
      </w:r>
      <w:proofErr w:type="gramEnd"/>
      <w:r w:rsidRPr="006B7E3B">
        <w:t>J]. Geoinformatica Polonica</w:t>
      </w:r>
      <w:proofErr w:type="gramStart"/>
      <w:r w:rsidRPr="006B7E3B">
        <w:t>,2015,13</w:t>
      </w:r>
      <w:proofErr w:type="gramEnd"/>
      <w:r w:rsidRPr="006B7E3B">
        <w:t>(1).</w:t>
      </w:r>
    </w:p>
    <w:p w14:paraId="401E767D" w14:textId="0DDB3F79" w:rsidR="004D7B66" w:rsidRPr="006B7E3B" w:rsidRDefault="004D7B66" w:rsidP="00197EF3">
      <w:pPr>
        <w:pStyle w:val="a7"/>
        <w:ind w:firstLine="480"/>
      </w:pPr>
      <w:r w:rsidRPr="006B7E3B">
        <w:t>[34]Miodrag Malović,Ljiljana Brajović,Zoran Mi</w:t>
      </w:r>
      <w:r w:rsidRPr="006B7E3B">
        <w:rPr>
          <w:rFonts w:hint="eastAsia"/>
        </w:rPr>
        <w:t>š</w:t>
      </w:r>
      <w:r w:rsidRPr="006B7E3B">
        <w:t xml:space="preserve">ković,Tomislav </w:t>
      </w:r>
      <w:r w:rsidRPr="006B7E3B">
        <w:rPr>
          <w:rFonts w:hint="eastAsia"/>
        </w:rPr>
        <w:t>Š</w:t>
      </w:r>
      <w:r w:rsidRPr="006B7E3B">
        <w:t xml:space="preserve">ekara. Simultaneity Analysis In A Wireless Sensor </w:t>
      </w:r>
      <w:proofErr w:type="gramStart"/>
      <w:r w:rsidRPr="006B7E3B">
        <w:t>Network[</w:t>
      </w:r>
      <w:proofErr w:type="gramEnd"/>
      <w:r w:rsidRPr="006B7E3B">
        <w:t>J]. Metrology and Measurement Systems</w:t>
      </w:r>
      <w:proofErr w:type="gramStart"/>
      <w:r w:rsidRPr="006B7E3B">
        <w:t>,2015,22</w:t>
      </w:r>
      <w:proofErr w:type="gramEnd"/>
      <w:r w:rsidRPr="006B7E3B">
        <w:t>(2).</w:t>
      </w:r>
    </w:p>
    <w:p w14:paraId="068D9AB7" w14:textId="2F1EBCA1" w:rsidR="004D7B66" w:rsidRPr="006B7E3B" w:rsidRDefault="004D7B66" w:rsidP="00197EF3">
      <w:pPr>
        <w:pStyle w:val="a7"/>
        <w:ind w:firstLine="480"/>
      </w:pPr>
      <w:r w:rsidRPr="006B7E3B">
        <w:t>[35]Mohammad-Reza Azad</w:t>
      </w:r>
      <w:proofErr w:type="gramStart"/>
      <w:r w:rsidRPr="006B7E3B">
        <w:t>,Mohammad</w:t>
      </w:r>
      <w:proofErr w:type="gramEnd"/>
      <w:r w:rsidRPr="006B7E3B">
        <w:t xml:space="preserve"> Koneshloo,Abolghasem Kamakar Rouhani,Hamid Aghajani. Comparison of Factorial Kriging Analysis Method and Upward Continuation Filter to Recognize Subsurface Structures – A Case Study: Gravity Data from a Hydrocarbon Field in the Southeast Sedimentary Basins of the East Vietnam </w:t>
      </w:r>
      <w:proofErr w:type="gramStart"/>
      <w:r w:rsidRPr="006B7E3B">
        <w:t>Sea[</w:t>
      </w:r>
      <w:proofErr w:type="gramEnd"/>
      <w:r w:rsidRPr="006B7E3B">
        <w:t>J]. Acta Geophysica</w:t>
      </w:r>
      <w:proofErr w:type="gramStart"/>
      <w:r w:rsidRPr="006B7E3B">
        <w:t>,2016,64</w:t>
      </w:r>
      <w:proofErr w:type="gramEnd"/>
      <w:r w:rsidRPr="006B7E3B">
        <w:t>(2).</w:t>
      </w:r>
    </w:p>
    <w:p w14:paraId="05669CD9" w14:textId="493744C1" w:rsidR="004D7B66" w:rsidRPr="006B7E3B" w:rsidRDefault="004D7B66" w:rsidP="00197EF3">
      <w:pPr>
        <w:pStyle w:val="a7"/>
        <w:ind w:firstLine="480"/>
      </w:pPr>
      <w:r w:rsidRPr="006B7E3B">
        <w:t>[36]Jaehyu Kim</w:t>
      </w:r>
      <w:proofErr w:type="gramStart"/>
      <w:r w:rsidRPr="006B7E3B">
        <w:t>,JooSeok</w:t>
      </w:r>
      <w:proofErr w:type="gramEnd"/>
      <w:r w:rsidRPr="006B7E3B">
        <w:t xml:space="preserve"> Song,Haiyu Huang. A Dual Key-Based Activation Scheme for Secure </w:t>
      </w:r>
      <w:proofErr w:type="gramStart"/>
      <w:r w:rsidRPr="006B7E3B">
        <w:t>LoRaWAN[</w:t>
      </w:r>
      <w:proofErr w:type="gramEnd"/>
      <w:r w:rsidRPr="006B7E3B">
        <w:t>J]. Wireless Communications and Mobile Computing</w:t>
      </w:r>
      <w:proofErr w:type="gramStart"/>
      <w:r w:rsidRPr="006B7E3B">
        <w:t>,2017,2017</w:t>
      </w:r>
      <w:proofErr w:type="gramEnd"/>
      <w:r w:rsidRPr="006B7E3B">
        <w:t>.</w:t>
      </w:r>
    </w:p>
    <w:p w14:paraId="15A92FD1" w14:textId="685578E7" w:rsidR="004D7B66" w:rsidRPr="006B7E3B" w:rsidRDefault="004D7B66" w:rsidP="00197EF3">
      <w:pPr>
        <w:pStyle w:val="a7"/>
        <w:ind w:firstLine="480"/>
      </w:pPr>
      <w:r w:rsidRPr="006B7E3B">
        <w:rPr>
          <w:rFonts w:hint="eastAsia"/>
        </w:rPr>
        <w:t>[37]</w:t>
      </w:r>
      <w:r w:rsidRPr="006B7E3B">
        <w:rPr>
          <w:rFonts w:hint="eastAsia"/>
        </w:rPr>
        <w:t>白世彪</w:t>
      </w:r>
      <w:r w:rsidRPr="006B7E3B">
        <w:rPr>
          <w:rFonts w:hint="eastAsia"/>
        </w:rPr>
        <w:t>,</w:t>
      </w:r>
      <w:r w:rsidRPr="006B7E3B">
        <w:rPr>
          <w:rFonts w:hint="eastAsia"/>
        </w:rPr>
        <w:t>陈晔</w:t>
      </w:r>
      <w:r w:rsidRPr="006B7E3B">
        <w:rPr>
          <w:rFonts w:hint="eastAsia"/>
        </w:rPr>
        <w:t>,</w:t>
      </w:r>
      <w:r w:rsidRPr="006B7E3B">
        <w:rPr>
          <w:rFonts w:hint="eastAsia"/>
        </w:rPr>
        <w:t>王建</w:t>
      </w:r>
      <w:r w:rsidRPr="006B7E3B">
        <w:rPr>
          <w:rFonts w:hint="eastAsia"/>
        </w:rPr>
        <w:t>.</w:t>
      </w:r>
      <w:r w:rsidRPr="006B7E3B">
        <w:rPr>
          <w:rFonts w:hint="eastAsia"/>
        </w:rPr>
        <w:t>等值线绘图软件</w:t>
      </w:r>
      <w:r w:rsidRPr="006B7E3B">
        <w:rPr>
          <w:rFonts w:hint="eastAsia"/>
        </w:rPr>
        <w:t>SURFER7.0</w:t>
      </w:r>
      <w:r w:rsidRPr="006B7E3B">
        <w:rPr>
          <w:rFonts w:hint="eastAsia"/>
        </w:rPr>
        <w:t>中九种插值法介绍</w:t>
      </w:r>
      <w:r w:rsidRPr="006B7E3B">
        <w:rPr>
          <w:rFonts w:hint="eastAsia"/>
        </w:rPr>
        <w:t>[J].</w:t>
      </w:r>
      <w:proofErr w:type="gramStart"/>
      <w:r w:rsidRPr="006B7E3B">
        <w:rPr>
          <w:rFonts w:hint="eastAsia"/>
        </w:rPr>
        <w:t>物探化</w:t>
      </w:r>
      <w:proofErr w:type="gramEnd"/>
      <w:r w:rsidRPr="006B7E3B">
        <w:rPr>
          <w:rFonts w:hint="eastAsia"/>
        </w:rPr>
        <w:t>探计算技术</w:t>
      </w:r>
      <w:r w:rsidRPr="006B7E3B">
        <w:rPr>
          <w:rFonts w:hint="eastAsia"/>
        </w:rPr>
        <w:t>,2002(02):157-162.</w:t>
      </w:r>
    </w:p>
    <w:p w14:paraId="7E7AAC6A" w14:textId="320C1920" w:rsidR="004D7B66" w:rsidRPr="006B7E3B" w:rsidRDefault="004D7B66" w:rsidP="00197EF3">
      <w:pPr>
        <w:pStyle w:val="a7"/>
        <w:ind w:firstLine="480"/>
      </w:pPr>
      <w:r w:rsidRPr="006B7E3B">
        <w:rPr>
          <w:rFonts w:hint="eastAsia"/>
        </w:rPr>
        <w:t>[38]</w:t>
      </w:r>
      <w:r w:rsidRPr="006B7E3B">
        <w:rPr>
          <w:rFonts w:hint="eastAsia"/>
        </w:rPr>
        <w:t>林忠辉</w:t>
      </w:r>
      <w:r w:rsidRPr="006B7E3B">
        <w:rPr>
          <w:rFonts w:hint="eastAsia"/>
        </w:rPr>
        <w:t>,</w:t>
      </w:r>
      <w:r w:rsidRPr="006B7E3B">
        <w:rPr>
          <w:rFonts w:hint="eastAsia"/>
        </w:rPr>
        <w:t>莫兴国</w:t>
      </w:r>
      <w:r w:rsidRPr="006B7E3B">
        <w:rPr>
          <w:rFonts w:hint="eastAsia"/>
        </w:rPr>
        <w:t>,</w:t>
      </w:r>
      <w:r w:rsidRPr="006B7E3B">
        <w:rPr>
          <w:rFonts w:hint="eastAsia"/>
        </w:rPr>
        <w:t>李宏轩</w:t>
      </w:r>
      <w:r w:rsidRPr="006B7E3B">
        <w:rPr>
          <w:rFonts w:hint="eastAsia"/>
        </w:rPr>
        <w:t>,</w:t>
      </w:r>
      <w:r w:rsidRPr="006B7E3B">
        <w:rPr>
          <w:rFonts w:hint="eastAsia"/>
        </w:rPr>
        <w:t>李海滨</w:t>
      </w:r>
      <w:r w:rsidRPr="006B7E3B">
        <w:rPr>
          <w:rFonts w:hint="eastAsia"/>
        </w:rPr>
        <w:t>.</w:t>
      </w:r>
      <w:r w:rsidRPr="006B7E3B">
        <w:rPr>
          <w:rFonts w:hint="eastAsia"/>
        </w:rPr>
        <w:t>中国陆地区域气象要素的空间插值</w:t>
      </w:r>
      <w:r w:rsidRPr="006B7E3B">
        <w:rPr>
          <w:rFonts w:hint="eastAsia"/>
        </w:rPr>
        <w:t>[J].</w:t>
      </w:r>
      <w:r w:rsidRPr="006B7E3B">
        <w:rPr>
          <w:rFonts w:hint="eastAsia"/>
        </w:rPr>
        <w:t>地理学报</w:t>
      </w:r>
      <w:r w:rsidRPr="006B7E3B">
        <w:rPr>
          <w:rFonts w:hint="eastAsia"/>
        </w:rPr>
        <w:t>,2002(01):47-56.</w:t>
      </w:r>
    </w:p>
    <w:p w14:paraId="6E65E18E" w14:textId="152CA6FC" w:rsidR="004D7B66" w:rsidRPr="006B7E3B" w:rsidRDefault="004D7B66" w:rsidP="00197EF3">
      <w:pPr>
        <w:pStyle w:val="a7"/>
        <w:ind w:firstLine="480"/>
      </w:pPr>
      <w:r w:rsidRPr="006B7E3B">
        <w:rPr>
          <w:rFonts w:hint="eastAsia"/>
        </w:rPr>
        <w:t>[39]</w:t>
      </w:r>
      <w:r w:rsidRPr="006B7E3B">
        <w:rPr>
          <w:rFonts w:hint="eastAsia"/>
        </w:rPr>
        <w:t>阳文锐</w:t>
      </w:r>
      <w:r w:rsidRPr="006B7E3B">
        <w:rPr>
          <w:rFonts w:hint="eastAsia"/>
        </w:rPr>
        <w:t>,</w:t>
      </w:r>
      <w:r w:rsidRPr="006B7E3B">
        <w:rPr>
          <w:rFonts w:hint="eastAsia"/>
        </w:rPr>
        <w:t>王如松</w:t>
      </w:r>
      <w:r w:rsidRPr="006B7E3B">
        <w:rPr>
          <w:rFonts w:hint="eastAsia"/>
        </w:rPr>
        <w:t>,</w:t>
      </w:r>
      <w:r w:rsidRPr="006B7E3B">
        <w:rPr>
          <w:rFonts w:hint="eastAsia"/>
        </w:rPr>
        <w:t>黄锦楼</w:t>
      </w:r>
      <w:r w:rsidRPr="006B7E3B">
        <w:rPr>
          <w:rFonts w:hint="eastAsia"/>
        </w:rPr>
        <w:t>,</w:t>
      </w:r>
      <w:r w:rsidRPr="006B7E3B">
        <w:rPr>
          <w:rFonts w:hint="eastAsia"/>
        </w:rPr>
        <w:t>陈展</w:t>
      </w:r>
      <w:r w:rsidRPr="006B7E3B">
        <w:rPr>
          <w:rFonts w:hint="eastAsia"/>
        </w:rPr>
        <w:t>,</w:t>
      </w:r>
      <w:r w:rsidRPr="006B7E3B">
        <w:rPr>
          <w:rFonts w:hint="eastAsia"/>
        </w:rPr>
        <w:t>李锋</w:t>
      </w:r>
      <w:r w:rsidRPr="006B7E3B">
        <w:rPr>
          <w:rFonts w:hint="eastAsia"/>
        </w:rPr>
        <w:t>.</w:t>
      </w:r>
      <w:proofErr w:type="gramStart"/>
      <w:r w:rsidRPr="006B7E3B">
        <w:rPr>
          <w:rFonts w:hint="eastAsia"/>
        </w:rPr>
        <w:t>反距离</w:t>
      </w:r>
      <w:proofErr w:type="gramEnd"/>
      <w:r w:rsidRPr="006B7E3B">
        <w:rPr>
          <w:rFonts w:hint="eastAsia"/>
        </w:rPr>
        <w:t>加权插值法在污染场地评价中的应用</w:t>
      </w:r>
      <w:r w:rsidRPr="006B7E3B">
        <w:rPr>
          <w:rFonts w:hint="eastAsia"/>
        </w:rPr>
        <w:t>[J].</w:t>
      </w:r>
      <w:r w:rsidRPr="006B7E3B">
        <w:rPr>
          <w:rFonts w:hint="eastAsia"/>
        </w:rPr>
        <w:t>应用生态学报</w:t>
      </w:r>
      <w:r w:rsidRPr="006B7E3B">
        <w:rPr>
          <w:rFonts w:hint="eastAsia"/>
        </w:rPr>
        <w:t>,2007(09):2013-2018.</w:t>
      </w:r>
    </w:p>
    <w:p w14:paraId="5038373B" w14:textId="6D0EDA86" w:rsidR="004D7B66" w:rsidRPr="006B7E3B" w:rsidRDefault="004D7B66" w:rsidP="00197EF3">
      <w:pPr>
        <w:pStyle w:val="a7"/>
        <w:ind w:firstLine="480"/>
      </w:pPr>
      <w:r w:rsidRPr="006B7E3B">
        <w:rPr>
          <w:rFonts w:hint="eastAsia"/>
        </w:rPr>
        <w:t>[40]</w:t>
      </w:r>
      <w:r w:rsidRPr="006B7E3B">
        <w:rPr>
          <w:rFonts w:hint="eastAsia"/>
        </w:rPr>
        <w:t>曾怀恩</w:t>
      </w:r>
      <w:r w:rsidRPr="006B7E3B">
        <w:rPr>
          <w:rFonts w:hint="eastAsia"/>
        </w:rPr>
        <w:t>,</w:t>
      </w:r>
      <w:proofErr w:type="gramStart"/>
      <w:r w:rsidRPr="006B7E3B">
        <w:rPr>
          <w:rFonts w:hint="eastAsia"/>
        </w:rPr>
        <w:t>黄声享</w:t>
      </w:r>
      <w:proofErr w:type="gramEnd"/>
      <w:r w:rsidRPr="006B7E3B">
        <w:rPr>
          <w:rFonts w:hint="eastAsia"/>
        </w:rPr>
        <w:t>.</w:t>
      </w:r>
      <w:r w:rsidRPr="006B7E3B">
        <w:rPr>
          <w:rFonts w:hint="eastAsia"/>
        </w:rPr>
        <w:t>基于</w:t>
      </w:r>
      <w:r w:rsidRPr="006B7E3B">
        <w:rPr>
          <w:rFonts w:hint="eastAsia"/>
        </w:rPr>
        <w:t>Kriging</w:t>
      </w:r>
      <w:r w:rsidRPr="006B7E3B">
        <w:rPr>
          <w:rFonts w:hint="eastAsia"/>
        </w:rPr>
        <w:t>方法的空间数据插值研究</w:t>
      </w:r>
      <w:r w:rsidRPr="006B7E3B">
        <w:rPr>
          <w:rFonts w:hint="eastAsia"/>
        </w:rPr>
        <w:t>[J].</w:t>
      </w:r>
      <w:r w:rsidRPr="006B7E3B">
        <w:rPr>
          <w:rFonts w:hint="eastAsia"/>
        </w:rPr>
        <w:t>测绘工程</w:t>
      </w:r>
      <w:r w:rsidRPr="006B7E3B">
        <w:rPr>
          <w:rFonts w:hint="eastAsia"/>
        </w:rPr>
        <w:t>,2007(05):5-8+13.</w:t>
      </w:r>
    </w:p>
    <w:p w14:paraId="31F3D478" w14:textId="6DE243BC" w:rsidR="004D7B66" w:rsidRPr="006B7E3B" w:rsidRDefault="004D7B66" w:rsidP="00197EF3">
      <w:pPr>
        <w:pStyle w:val="a7"/>
        <w:ind w:firstLine="480"/>
      </w:pPr>
      <w:r w:rsidRPr="006B7E3B">
        <w:rPr>
          <w:rFonts w:hint="eastAsia"/>
        </w:rPr>
        <w:t>[41]</w:t>
      </w:r>
      <w:r w:rsidRPr="006B7E3B">
        <w:rPr>
          <w:rFonts w:hint="eastAsia"/>
        </w:rPr>
        <w:t>王艳妮</w:t>
      </w:r>
      <w:r w:rsidRPr="006B7E3B">
        <w:rPr>
          <w:rFonts w:hint="eastAsia"/>
        </w:rPr>
        <w:t>,</w:t>
      </w:r>
      <w:r w:rsidRPr="006B7E3B">
        <w:rPr>
          <w:rFonts w:hint="eastAsia"/>
        </w:rPr>
        <w:t>谢金梅</w:t>
      </w:r>
      <w:r w:rsidRPr="006B7E3B">
        <w:rPr>
          <w:rFonts w:hint="eastAsia"/>
        </w:rPr>
        <w:t>,</w:t>
      </w:r>
      <w:r w:rsidRPr="006B7E3B">
        <w:rPr>
          <w:rFonts w:hint="eastAsia"/>
        </w:rPr>
        <w:t>郭祥</w:t>
      </w:r>
      <w:r w:rsidRPr="006B7E3B">
        <w:rPr>
          <w:rFonts w:hint="eastAsia"/>
        </w:rPr>
        <w:t>.ArcGIS</w:t>
      </w:r>
      <w:r w:rsidRPr="006B7E3B">
        <w:rPr>
          <w:rFonts w:hint="eastAsia"/>
        </w:rPr>
        <w:t>中的地统计克里格插值法及其应用</w:t>
      </w:r>
      <w:r w:rsidRPr="006B7E3B">
        <w:rPr>
          <w:rFonts w:hint="eastAsia"/>
        </w:rPr>
        <w:t>[J].</w:t>
      </w:r>
      <w:r w:rsidRPr="006B7E3B">
        <w:rPr>
          <w:rFonts w:hint="eastAsia"/>
        </w:rPr>
        <w:t>软件导刊</w:t>
      </w:r>
      <w:r w:rsidRPr="006B7E3B">
        <w:rPr>
          <w:rFonts w:hint="eastAsia"/>
        </w:rPr>
        <w:t>,2008,7(12):36-38.</w:t>
      </w:r>
    </w:p>
    <w:p w14:paraId="71FB1C73" w14:textId="1C4D6348" w:rsidR="004D7B66" w:rsidRPr="006B7E3B" w:rsidRDefault="004D7B66" w:rsidP="00197EF3">
      <w:pPr>
        <w:pStyle w:val="a7"/>
        <w:ind w:firstLine="480"/>
      </w:pPr>
      <w:r w:rsidRPr="006B7E3B">
        <w:rPr>
          <w:rFonts w:hint="eastAsia"/>
        </w:rPr>
        <w:t>[42]</w:t>
      </w:r>
      <w:r w:rsidRPr="006B7E3B">
        <w:rPr>
          <w:rFonts w:hint="eastAsia"/>
        </w:rPr>
        <w:t>李莉</w:t>
      </w:r>
      <w:r w:rsidRPr="006B7E3B">
        <w:rPr>
          <w:rFonts w:hint="eastAsia"/>
        </w:rPr>
        <w:t>,</w:t>
      </w:r>
      <w:r w:rsidRPr="006B7E3B">
        <w:rPr>
          <w:rFonts w:hint="eastAsia"/>
        </w:rPr>
        <w:t>胡建平</w:t>
      </w:r>
      <w:r w:rsidRPr="006B7E3B">
        <w:rPr>
          <w:rFonts w:hint="eastAsia"/>
        </w:rPr>
        <w:t>.</w:t>
      </w:r>
      <w:r w:rsidRPr="006B7E3B">
        <w:rPr>
          <w:rFonts w:hint="eastAsia"/>
        </w:rPr>
        <w:t>克里金插值算法在等高线绘制中的应用</w:t>
      </w:r>
      <w:r w:rsidRPr="006B7E3B">
        <w:rPr>
          <w:rFonts w:hint="eastAsia"/>
        </w:rPr>
        <w:t>[J].</w:t>
      </w:r>
      <w:r w:rsidRPr="006B7E3B">
        <w:rPr>
          <w:rFonts w:hint="eastAsia"/>
        </w:rPr>
        <w:t>天津城市建设学院学报</w:t>
      </w:r>
      <w:r w:rsidRPr="006B7E3B">
        <w:rPr>
          <w:rFonts w:hint="eastAsia"/>
        </w:rPr>
        <w:t>,2008(01):68-71.</w:t>
      </w:r>
    </w:p>
    <w:p w14:paraId="354C7662" w14:textId="5FE68EDB" w:rsidR="004D7B66" w:rsidRPr="006B7E3B" w:rsidRDefault="004D7B66" w:rsidP="00197EF3">
      <w:pPr>
        <w:pStyle w:val="a7"/>
        <w:ind w:firstLine="480"/>
      </w:pPr>
      <w:r w:rsidRPr="006B7E3B">
        <w:rPr>
          <w:rFonts w:hint="eastAsia"/>
        </w:rPr>
        <w:t>[43]</w:t>
      </w:r>
      <w:proofErr w:type="gramStart"/>
      <w:r w:rsidRPr="006B7E3B">
        <w:rPr>
          <w:rFonts w:hint="eastAsia"/>
        </w:rPr>
        <w:t>颜慧敏</w:t>
      </w:r>
      <w:proofErr w:type="gramEnd"/>
      <w:r w:rsidRPr="006B7E3B">
        <w:rPr>
          <w:rFonts w:hint="eastAsia"/>
        </w:rPr>
        <w:t xml:space="preserve">. </w:t>
      </w:r>
      <w:r w:rsidRPr="006B7E3B">
        <w:rPr>
          <w:rFonts w:hint="eastAsia"/>
        </w:rPr>
        <w:t>空间插值技术的开发与实现</w:t>
      </w:r>
      <w:r w:rsidRPr="006B7E3B">
        <w:rPr>
          <w:rFonts w:hint="eastAsia"/>
        </w:rPr>
        <w:t>[D].</w:t>
      </w:r>
      <w:r w:rsidRPr="006B7E3B">
        <w:rPr>
          <w:rFonts w:hint="eastAsia"/>
        </w:rPr>
        <w:t>西南石油学院</w:t>
      </w:r>
      <w:r w:rsidRPr="006B7E3B">
        <w:rPr>
          <w:rFonts w:hint="eastAsia"/>
        </w:rPr>
        <w:t>,2005.</w:t>
      </w:r>
    </w:p>
    <w:p w14:paraId="5F78D8C8" w14:textId="2B034F43" w:rsidR="004D7B66" w:rsidRPr="006B7E3B" w:rsidRDefault="004D7B66" w:rsidP="00197EF3">
      <w:pPr>
        <w:pStyle w:val="a7"/>
        <w:ind w:firstLine="480"/>
      </w:pPr>
      <w:r w:rsidRPr="006B7E3B">
        <w:t>[44]Mohamed Aissiou</w:t>
      </w:r>
      <w:proofErr w:type="gramStart"/>
      <w:r w:rsidRPr="006B7E3B">
        <w:t>,Delphine</w:t>
      </w:r>
      <w:proofErr w:type="gramEnd"/>
      <w:r w:rsidRPr="006B7E3B">
        <w:t xml:space="preserve"> Périé,Julien Gervais,François Trochu. Development of a progressive dual kriging technique for 2D and 3D multi-parametric MRI data </w:t>
      </w:r>
      <w:proofErr w:type="gramStart"/>
      <w:r w:rsidRPr="006B7E3B">
        <w:t>interpolation[</w:t>
      </w:r>
      <w:proofErr w:type="gramEnd"/>
      <w:r w:rsidRPr="006B7E3B">
        <w:t>J]. Computer Methods in Biomechanics and Biomedical Engineering: Imaging &amp; Visualization</w:t>
      </w:r>
      <w:proofErr w:type="gramStart"/>
      <w:r w:rsidRPr="006B7E3B">
        <w:t>,2013,1</w:t>
      </w:r>
      <w:proofErr w:type="gramEnd"/>
      <w:r w:rsidRPr="006B7E3B">
        <w:t>(2).</w:t>
      </w:r>
    </w:p>
    <w:p w14:paraId="2F04E454" w14:textId="39047FCD" w:rsidR="004D7B66" w:rsidRPr="006B7E3B" w:rsidRDefault="004D7B66" w:rsidP="00197EF3">
      <w:pPr>
        <w:pStyle w:val="a7"/>
        <w:ind w:firstLine="480"/>
      </w:pPr>
      <w:r w:rsidRPr="006B7E3B">
        <w:t>[45]Eric Asa</w:t>
      </w:r>
      <w:proofErr w:type="gramStart"/>
      <w:r w:rsidRPr="006B7E3B">
        <w:t>,Mohamed</w:t>
      </w:r>
      <w:proofErr w:type="gramEnd"/>
      <w:r w:rsidRPr="006B7E3B">
        <w:t xml:space="preserve"> Saafi,Joseph Membah,Arun Billa. Comparison of Linear and Nonlinear Kriging Methods for Characterization and Interpolation of Soil </w:t>
      </w:r>
      <w:proofErr w:type="gramStart"/>
      <w:r w:rsidRPr="006B7E3B">
        <w:t>Data[</w:t>
      </w:r>
      <w:proofErr w:type="gramEnd"/>
      <w:r w:rsidRPr="006B7E3B">
        <w:t>J]. Journal of Computing in Civil Engineering</w:t>
      </w:r>
      <w:proofErr w:type="gramStart"/>
      <w:r w:rsidRPr="006B7E3B">
        <w:t>,2012,26</w:t>
      </w:r>
      <w:proofErr w:type="gramEnd"/>
      <w:r w:rsidRPr="006B7E3B">
        <w:t>(1).</w:t>
      </w:r>
    </w:p>
    <w:p w14:paraId="5C964F11" w14:textId="7CA7B9BB" w:rsidR="004D7B66" w:rsidRPr="006B7E3B" w:rsidRDefault="004D7B66" w:rsidP="00197EF3">
      <w:pPr>
        <w:pStyle w:val="a7"/>
        <w:ind w:firstLine="480"/>
      </w:pPr>
      <w:r w:rsidRPr="006B7E3B">
        <w:lastRenderedPageBreak/>
        <w:t xml:space="preserve">[46]J.W. van Groenigen. The influence of variogram parameters on optimal sampling schemes for mapping by </w:t>
      </w:r>
      <w:proofErr w:type="gramStart"/>
      <w:r w:rsidRPr="006B7E3B">
        <w:t>kriging[</w:t>
      </w:r>
      <w:proofErr w:type="gramEnd"/>
      <w:r w:rsidRPr="006B7E3B">
        <w:t>J]. Geoderma</w:t>
      </w:r>
      <w:proofErr w:type="gramStart"/>
      <w:r w:rsidRPr="006B7E3B">
        <w:t>,2000,97</w:t>
      </w:r>
      <w:proofErr w:type="gramEnd"/>
      <w:r w:rsidRPr="006B7E3B">
        <w:t>(3).</w:t>
      </w:r>
    </w:p>
    <w:p w14:paraId="55934F71" w14:textId="498D281B" w:rsidR="004D7B66" w:rsidRPr="006B7E3B" w:rsidRDefault="004D7B66" w:rsidP="00197EF3">
      <w:pPr>
        <w:pStyle w:val="a7"/>
        <w:ind w:firstLine="480"/>
      </w:pPr>
      <w:r w:rsidRPr="006B7E3B">
        <w:t>[47]I. Couckuyt</w:t>
      </w:r>
      <w:proofErr w:type="gramStart"/>
      <w:r w:rsidRPr="006B7E3B">
        <w:t>,A</w:t>
      </w:r>
      <w:proofErr w:type="gramEnd"/>
      <w:r w:rsidRPr="006B7E3B">
        <w:t xml:space="preserve">. Forrester,D. Gorissen,F. De Turck,T. Dhaene. Blind Kriging: Implementation and performance </w:t>
      </w:r>
      <w:proofErr w:type="gramStart"/>
      <w:r w:rsidRPr="006B7E3B">
        <w:t>analysis[</w:t>
      </w:r>
      <w:proofErr w:type="gramEnd"/>
      <w:r w:rsidRPr="006B7E3B">
        <w:t>J]. Advances in Engineering Software</w:t>
      </w:r>
      <w:proofErr w:type="gramStart"/>
      <w:r w:rsidRPr="006B7E3B">
        <w:t>,2012,49</w:t>
      </w:r>
      <w:proofErr w:type="gramEnd"/>
      <w:r w:rsidRPr="006B7E3B">
        <w:t>.</w:t>
      </w:r>
    </w:p>
    <w:p w14:paraId="446D42D6" w14:textId="4748604F" w:rsidR="004D7B66" w:rsidRPr="006B7E3B" w:rsidRDefault="004D7B66" w:rsidP="00197EF3">
      <w:pPr>
        <w:pStyle w:val="a7"/>
        <w:ind w:firstLine="480"/>
      </w:pPr>
      <w:r w:rsidRPr="006B7E3B">
        <w:t>[48]Andrew Dursch</w:t>
      </w:r>
      <w:proofErr w:type="gramStart"/>
      <w:r w:rsidRPr="006B7E3B">
        <w:t>,David</w:t>
      </w:r>
      <w:proofErr w:type="gramEnd"/>
      <w:r w:rsidRPr="006B7E3B">
        <w:t xml:space="preserve"> C. Yen,Shi-Ming Huang. Fourth generation wireless communications: an analysis of future potential and </w:t>
      </w:r>
      <w:proofErr w:type="gramStart"/>
      <w:r w:rsidRPr="006B7E3B">
        <w:t>implementation[</w:t>
      </w:r>
      <w:proofErr w:type="gramEnd"/>
      <w:r w:rsidRPr="006B7E3B">
        <w:t>J]. Computer Standards &amp; Interfaces</w:t>
      </w:r>
      <w:proofErr w:type="gramStart"/>
      <w:r w:rsidRPr="006B7E3B">
        <w:t>,2004,28</w:t>
      </w:r>
      <w:proofErr w:type="gramEnd"/>
      <w:r w:rsidRPr="006B7E3B">
        <w:t>(1).</w:t>
      </w:r>
    </w:p>
    <w:p w14:paraId="45A5C4A3" w14:textId="3EA3A1FF" w:rsidR="004D7B66" w:rsidRPr="006B7E3B" w:rsidRDefault="004D7B66" w:rsidP="00197EF3">
      <w:pPr>
        <w:pStyle w:val="a7"/>
        <w:ind w:firstLine="480"/>
      </w:pPr>
      <w:r w:rsidRPr="006B7E3B">
        <w:t>[49]Huifang Feng</w:t>
      </w:r>
      <w:proofErr w:type="gramStart"/>
      <w:r w:rsidRPr="006B7E3B">
        <w:t>,Yantai</w:t>
      </w:r>
      <w:proofErr w:type="gramEnd"/>
      <w:r w:rsidRPr="006B7E3B">
        <w:t xml:space="preserve"> Shu,Oliver W.W. Yang. Nonlinear analysis of wireless LAN </w:t>
      </w:r>
      <w:proofErr w:type="gramStart"/>
      <w:r w:rsidRPr="006B7E3B">
        <w:t>traffic[</w:t>
      </w:r>
      <w:proofErr w:type="gramEnd"/>
      <w:r w:rsidRPr="006B7E3B">
        <w:t>J]. Nonlinear Analysis: Real World Applications</w:t>
      </w:r>
      <w:proofErr w:type="gramStart"/>
      <w:r w:rsidRPr="006B7E3B">
        <w:t>,2007,10</w:t>
      </w:r>
      <w:proofErr w:type="gramEnd"/>
      <w:r w:rsidRPr="006B7E3B">
        <w:t>(2).</w:t>
      </w:r>
    </w:p>
    <w:p w14:paraId="03758D91" w14:textId="77777777" w:rsidR="004D7B66" w:rsidRPr="006B7E3B" w:rsidRDefault="004D7B66" w:rsidP="00197EF3">
      <w:pPr>
        <w:pStyle w:val="a7"/>
        <w:ind w:firstLine="480"/>
      </w:pPr>
      <w:r w:rsidRPr="006B7E3B">
        <w:t>[50]Osman Hasan</w:t>
      </w:r>
      <w:proofErr w:type="gramStart"/>
      <w:r w:rsidRPr="006B7E3B">
        <w:t>,Sofiène</w:t>
      </w:r>
      <w:proofErr w:type="gramEnd"/>
      <w:r w:rsidRPr="006B7E3B">
        <w:t xml:space="preserve"> Tahar. Probabilistic Analysis of Wireless Systems Using Theorem </w:t>
      </w:r>
      <w:proofErr w:type="gramStart"/>
      <w:r w:rsidRPr="006B7E3B">
        <w:t>Proving[</w:t>
      </w:r>
      <w:proofErr w:type="gramEnd"/>
      <w:r w:rsidRPr="006B7E3B">
        <w:t>J]. Electronic Notes in Theoretical Computer Science</w:t>
      </w:r>
      <w:proofErr w:type="gramStart"/>
      <w:r w:rsidRPr="006B7E3B">
        <w:t>,2009,242</w:t>
      </w:r>
      <w:proofErr w:type="gramEnd"/>
      <w:r w:rsidRPr="006B7E3B">
        <w:t>(2).</w:t>
      </w:r>
    </w:p>
    <w:p w14:paraId="3BCE1B30" w14:textId="77777777" w:rsidR="0023591C" w:rsidRPr="006B7E3B" w:rsidRDefault="0023591C" w:rsidP="00197EF3">
      <w:pPr>
        <w:pStyle w:val="a7"/>
        <w:ind w:firstLine="480"/>
      </w:pPr>
    </w:p>
    <w:p w14:paraId="10600308" w14:textId="77777777" w:rsidR="00A10D33" w:rsidRDefault="00A10D33" w:rsidP="00197EF3"/>
    <w:p w14:paraId="4E60F43D" w14:textId="77777777" w:rsidR="00A10D33" w:rsidRDefault="00A10D33" w:rsidP="00197EF3"/>
    <w:p w14:paraId="7886BA0C" w14:textId="77777777" w:rsidR="00A10D33" w:rsidRDefault="00A10D33" w:rsidP="00197EF3"/>
    <w:p w14:paraId="639C6228" w14:textId="77777777" w:rsidR="00A10D33" w:rsidRDefault="00A10D33" w:rsidP="00197EF3"/>
    <w:p w14:paraId="016E85DB" w14:textId="77777777" w:rsidR="00A10D33" w:rsidRDefault="00A10D33" w:rsidP="00197EF3"/>
    <w:p w14:paraId="0811D690" w14:textId="77777777" w:rsidR="00A10D33" w:rsidRDefault="00A10D33" w:rsidP="00197EF3"/>
    <w:p w14:paraId="6D756067" w14:textId="77777777" w:rsidR="00A10D33" w:rsidRDefault="00A10D33" w:rsidP="00197EF3"/>
    <w:p w14:paraId="636C2DDF" w14:textId="77777777" w:rsidR="003C558A" w:rsidRDefault="003C558A" w:rsidP="00197EF3"/>
    <w:p w14:paraId="4828B767" w14:textId="77777777" w:rsidR="003C558A" w:rsidRDefault="003C558A" w:rsidP="00197EF3"/>
    <w:p w14:paraId="5D10B9C4" w14:textId="77777777" w:rsidR="003C558A" w:rsidRDefault="003C558A" w:rsidP="00197EF3"/>
    <w:p w14:paraId="65B37BC1" w14:textId="77777777" w:rsidR="003C558A" w:rsidRDefault="003C558A" w:rsidP="00197EF3"/>
    <w:p w14:paraId="319F7601" w14:textId="77777777" w:rsidR="003C558A" w:rsidRDefault="003C558A" w:rsidP="00197EF3"/>
    <w:p w14:paraId="4D7EC480" w14:textId="77777777" w:rsidR="003C558A" w:rsidRDefault="003C558A" w:rsidP="00197EF3"/>
    <w:p w14:paraId="13454EED" w14:textId="77777777" w:rsidR="003C558A" w:rsidRDefault="003C558A" w:rsidP="00197EF3"/>
    <w:p w14:paraId="64F18734" w14:textId="77777777" w:rsidR="003C558A" w:rsidRDefault="003C558A" w:rsidP="00197EF3"/>
    <w:p w14:paraId="20DCBD12" w14:textId="77777777" w:rsidR="003C558A" w:rsidRDefault="003C558A" w:rsidP="00197EF3"/>
    <w:p w14:paraId="4F4E1396" w14:textId="77777777" w:rsidR="003C558A" w:rsidRDefault="003C558A" w:rsidP="00197EF3"/>
    <w:p w14:paraId="0152363E" w14:textId="77777777" w:rsidR="003C558A" w:rsidRDefault="003C558A" w:rsidP="00197EF3"/>
    <w:p w14:paraId="6655F3EC" w14:textId="77777777" w:rsidR="00542864" w:rsidRDefault="00542864" w:rsidP="00197EF3"/>
    <w:p w14:paraId="0A7BA158" w14:textId="77777777" w:rsidR="00542864" w:rsidRDefault="00542864" w:rsidP="00197EF3"/>
    <w:p w14:paraId="1DEC89F0" w14:textId="77777777" w:rsidR="003C558A" w:rsidRDefault="003C558A" w:rsidP="00197EF3"/>
    <w:p w14:paraId="2090B859" w14:textId="77777777" w:rsidR="00C67A74" w:rsidRDefault="00C67A74" w:rsidP="00542864">
      <w:pPr>
        <w:pStyle w:val="a9"/>
      </w:pPr>
      <w:bookmarkStart w:id="149" w:name="_Toc508765538"/>
      <w:bookmarkStart w:id="150" w:name="_Toc509700945"/>
      <w:bookmarkStart w:id="151" w:name="_Toc509918963"/>
      <w:r>
        <w:rPr>
          <w:rFonts w:hint="eastAsia"/>
        </w:rPr>
        <w:lastRenderedPageBreak/>
        <w:t>致谢</w:t>
      </w:r>
      <w:bookmarkEnd w:id="149"/>
      <w:bookmarkEnd w:id="150"/>
      <w:bookmarkEnd w:id="151"/>
    </w:p>
    <w:p w14:paraId="6AFD0519" w14:textId="7591FA89" w:rsidR="00C67A74" w:rsidRDefault="00C67A74" w:rsidP="00197EF3">
      <w:r>
        <w:rPr>
          <w:rFonts w:hint="eastAsia"/>
        </w:rPr>
        <w:t>本论文是在导师邓勇副教授得悉心指导下完成的，从论文的选题到确定研究内容和制定技术路线，直到论文的最后完成，每一个环节都倾注了导师大量的心血和精力。在论文的完成过程中，导师渊博的学识、丰富的实践经验和富有远见的学术思想以及实事求是、严谨治学的科学态度都让我受益匪浅。在此谨向他表示深深的敬意和无限的感谢</w:t>
      </w:r>
      <w:r>
        <w:rPr>
          <w:rFonts w:hint="eastAsia"/>
        </w:rPr>
        <w:t>!</w:t>
      </w:r>
      <w:r>
        <w:rPr>
          <w:rFonts w:hint="eastAsia"/>
        </w:rPr>
        <w:t>也感谢三年来邓勇副教授对我点点滴滴的培养和教诲！</w:t>
      </w:r>
    </w:p>
    <w:p w14:paraId="07B976F6" w14:textId="77777777" w:rsidR="00C67A74" w:rsidRDefault="00C67A74" w:rsidP="00197EF3">
      <w:r>
        <w:rPr>
          <w:rFonts w:hint="eastAsia"/>
        </w:rPr>
        <w:t>此外，还要感谢仪器学科的老师在生活以及学习上对我的帮助和指导！</w:t>
      </w:r>
    </w:p>
    <w:p w14:paraId="71157DFA" w14:textId="77777777" w:rsidR="00C67A74" w:rsidRDefault="00C67A74" w:rsidP="00197EF3">
      <w:r>
        <w:rPr>
          <w:rFonts w:hint="eastAsia"/>
        </w:rPr>
        <w:t>同时，感谢实验室同学和师弟师妹们的真心帮助，在我的论文完成过程中给了我很多的宝贵意见，让我圆满完成了毕业论文！</w:t>
      </w:r>
    </w:p>
    <w:p w14:paraId="7C455F97" w14:textId="3D8389AC" w:rsidR="00C67A74" w:rsidRDefault="004325F9" w:rsidP="00197EF3">
      <w:r>
        <w:t>然后还要感谢艾森智能公司</w:t>
      </w:r>
      <w:r w:rsidR="00C67A74">
        <w:t>各位</w:t>
      </w:r>
      <w:r w:rsidR="002C36DB">
        <w:t>的指导</w:t>
      </w:r>
      <w:r w:rsidR="002C36DB">
        <w:rPr>
          <w:rFonts w:hint="eastAsia"/>
        </w:rPr>
        <w:t>，</w:t>
      </w:r>
      <w:r w:rsidR="002C36DB">
        <w:t>在实习过程中给予了我很大的帮助</w:t>
      </w:r>
      <w:r w:rsidR="002C36DB">
        <w:rPr>
          <w:rFonts w:hint="eastAsia"/>
        </w:rPr>
        <w:t>。</w:t>
      </w:r>
    </w:p>
    <w:p w14:paraId="608ECC04" w14:textId="77777777" w:rsidR="00C67A74" w:rsidRDefault="00C67A74" w:rsidP="00197EF3">
      <w:r>
        <w:rPr>
          <w:rFonts w:hint="eastAsia"/>
        </w:rPr>
        <w:t>另外，还要感谢我的家人和朋友们，给了我很大的支持和鼓舞！</w:t>
      </w:r>
    </w:p>
    <w:p w14:paraId="61359A61" w14:textId="77777777" w:rsidR="00C67A74" w:rsidRPr="000A2B95" w:rsidRDefault="00C67A74" w:rsidP="00197EF3">
      <w:r>
        <w:rPr>
          <w:rFonts w:hint="eastAsia"/>
        </w:rPr>
        <w:t>最后，感谢所有评阅论文和论文答辩委员会的老师、专家！</w:t>
      </w:r>
    </w:p>
    <w:p w14:paraId="4B004A3A" w14:textId="77777777" w:rsidR="00A10D33" w:rsidRDefault="00A10D33" w:rsidP="00197EF3"/>
    <w:p w14:paraId="23142E01" w14:textId="77777777" w:rsidR="00A12546" w:rsidRDefault="00A12546" w:rsidP="00197EF3"/>
    <w:p w14:paraId="58359C20" w14:textId="77777777" w:rsidR="00A12546" w:rsidRDefault="00A12546" w:rsidP="00197EF3"/>
    <w:p w14:paraId="1BB36792" w14:textId="77777777" w:rsidR="00A12546" w:rsidRDefault="00A12546" w:rsidP="00197EF3"/>
    <w:p w14:paraId="4C990DC0" w14:textId="77777777" w:rsidR="00A12546" w:rsidRDefault="00A12546" w:rsidP="00197EF3"/>
    <w:p w14:paraId="26B1640E" w14:textId="77777777" w:rsidR="00A12546" w:rsidRDefault="00A12546" w:rsidP="00197EF3"/>
    <w:p w14:paraId="7E5836BD" w14:textId="77777777" w:rsidR="00A12546" w:rsidRDefault="00A12546" w:rsidP="00197EF3"/>
    <w:p w14:paraId="1938DFB5" w14:textId="77777777" w:rsidR="00A12546" w:rsidRDefault="00A12546" w:rsidP="00197EF3"/>
    <w:p w14:paraId="35EADDB9" w14:textId="77777777" w:rsidR="00A12546" w:rsidRDefault="00A12546" w:rsidP="00197EF3"/>
    <w:p w14:paraId="0E48DA2D" w14:textId="77777777" w:rsidR="00A12546" w:rsidRDefault="00A12546" w:rsidP="00197EF3"/>
    <w:p w14:paraId="1BE6AD44" w14:textId="77777777" w:rsidR="00A12546" w:rsidRDefault="00A12546" w:rsidP="00197EF3"/>
    <w:p w14:paraId="7B91D707" w14:textId="77777777" w:rsidR="00A12546" w:rsidRDefault="00A12546" w:rsidP="00197EF3"/>
    <w:p w14:paraId="24F312C4" w14:textId="77777777" w:rsidR="00A12546" w:rsidRDefault="00A12546" w:rsidP="00197EF3"/>
    <w:p w14:paraId="1C23C059" w14:textId="77777777" w:rsidR="00A12546" w:rsidRDefault="00A12546" w:rsidP="00197EF3"/>
    <w:p w14:paraId="2296D353" w14:textId="77777777" w:rsidR="00A12546" w:rsidRDefault="00A12546" w:rsidP="00197EF3"/>
    <w:p w14:paraId="0F35EB73" w14:textId="77777777" w:rsidR="00A12546" w:rsidRDefault="00A12546" w:rsidP="00197EF3"/>
    <w:p w14:paraId="22965B84" w14:textId="77777777" w:rsidR="00A12546" w:rsidRDefault="00A12546" w:rsidP="00197EF3"/>
    <w:p w14:paraId="7D41AE64" w14:textId="77777777" w:rsidR="00A12546" w:rsidRDefault="00A12546" w:rsidP="00197EF3"/>
    <w:p w14:paraId="5BCC318E" w14:textId="77777777" w:rsidR="00A12546" w:rsidRDefault="00A12546" w:rsidP="00197EF3"/>
    <w:p w14:paraId="4395FEE9" w14:textId="77777777" w:rsidR="00A12546" w:rsidRDefault="00A12546" w:rsidP="00197EF3"/>
    <w:p w14:paraId="3FA82D25" w14:textId="77777777" w:rsidR="00A12546" w:rsidRDefault="00A12546" w:rsidP="003C558A">
      <w:pPr>
        <w:ind w:firstLineChars="0" w:firstLine="0"/>
      </w:pPr>
    </w:p>
    <w:p w14:paraId="63F45739" w14:textId="77777777" w:rsidR="00A12546" w:rsidRPr="00542864" w:rsidRDefault="00A12546" w:rsidP="00542864">
      <w:pPr>
        <w:pStyle w:val="a9"/>
      </w:pPr>
      <w:bookmarkStart w:id="152" w:name="_Toc509344571"/>
      <w:bookmarkStart w:id="153" w:name="_Toc509354762"/>
      <w:bookmarkStart w:id="154" w:name="_Toc509918964"/>
      <w:r w:rsidRPr="00542864">
        <w:lastRenderedPageBreak/>
        <w:t>攻读硕士学位期间发表的论文及科研成果</w:t>
      </w:r>
      <w:bookmarkEnd w:id="152"/>
      <w:bookmarkEnd w:id="153"/>
      <w:bookmarkEnd w:id="154"/>
    </w:p>
    <w:p w14:paraId="21955DDB" w14:textId="458EE68F" w:rsidR="00A12546" w:rsidRDefault="00A12546" w:rsidP="00197EF3">
      <w:r>
        <w:rPr>
          <w:rFonts w:hint="eastAsia"/>
        </w:rPr>
        <w:t>发表论文：</w:t>
      </w:r>
    </w:p>
    <w:p w14:paraId="0A756516" w14:textId="268A91AC" w:rsidR="006B7E3B" w:rsidRDefault="00A12546" w:rsidP="00197EF3">
      <w:r>
        <w:rPr>
          <w:rFonts w:hint="eastAsia"/>
        </w:rPr>
        <w:t>茅树申</w:t>
      </w:r>
      <w:r>
        <w:rPr>
          <w:rFonts w:hint="eastAsia"/>
        </w:rPr>
        <w:t>,</w:t>
      </w:r>
      <w:r>
        <w:rPr>
          <w:rFonts w:hint="eastAsia"/>
        </w:rPr>
        <w:t>邓勇</w:t>
      </w:r>
      <w:r>
        <w:rPr>
          <w:rFonts w:hint="eastAsia"/>
        </w:rPr>
        <w:t>.</w:t>
      </w:r>
      <w:r>
        <w:rPr>
          <w:rFonts w:hint="eastAsia"/>
        </w:rPr>
        <w:t>基于</w:t>
      </w:r>
      <w:r>
        <w:rPr>
          <w:rFonts w:hint="eastAsia"/>
        </w:rPr>
        <w:t>PLC-BP</w:t>
      </w:r>
      <w:r>
        <w:rPr>
          <w:rFonts w:hint="eastAsia"/>
        </w:rPr>
        <w:t>神经网络的流量计故障诊断</w:t>
      </w:r>
      <w:r>
        <w:rPr>
          <w:rFonts w:hint="eastAsia"/>
        </w:rPr>
        <w:t>[J].</w:t>
      </w:r>
      <w:r>
        <w:rPr>
          <w:rFonts w:hint="eastAsia"/>
        </w:rPr>
        <w:t>机床与液压</w:t>
      </w:r>
      <w:r>
        <w:rPr>
          <w:rFonts w:hint="eastAsia"/>
        </w:rPr>
        <w:t>,2017,45(23):190-192+136.</w:t>
      </w:r>
    </w:p>
    <w:p w14:paraId="61A8DA56" w14:textId="77777777" w:rsidR="006B7E3B" w:rsidRPr="006B7E3B" w:rsidRDefault="006B7E3B" w:rsidP="00197EF3"/>
    <w:p w14:paraId="44D129B6" w14:textId="77777777" w:rsidR="006B7E3B" w:rsidRPr="006B7E3B" w:rsidRDefault="006B7E3B" w:rsidP="00197EF3"/>
    <w:p w14:paraId="7764421B" w14:textId="77777777" w:rsidR="006B7E3B" w:rsidRPr="006B7E3B" w:rsidRDefault="006B7E3B" w:rsidP="00197EF3"/>
    <w:p w14:paraId="759893F1" w14:textId="77777777" w:rsidR="006B7E3B" w:rsidRPr="006B7E3B" w:rsidRDefault="006B7E3B" w:rsidP="00197EF3"/>
    <w:p w14:paraId="6ABBE7CA" w14:textId="77777777" w:rsidR="006B7E3B" w:rsidRPr="006B7E3B" w:rsidRDefault="006B7E3B" w:rsidP="00197EF3"/>
    <w:p w14:paraId="43585CC1" w14:textId="77777777" w:rsidR="006B7E3B" w:rsidRPr="006B7E3B" w:rsidRDefault="006B7E3B" w:rsidP="00197EF3"/>
    <w:p w14:paraId="6D3E6B6E" w14:textId="77777777" w:rsidR="006B7E3B" w:rsidRPr="006B7E3B" w:rsidRDefault="006B7E3B" w:rsidP="00197EF3"/>
    <w:p w14:paraId="03D93B87" w14:textId="77777777" w:rsidR="006B7E3B" w:rsidRPr="006B7E3B" w:rsidRDefault="006B7E3B" w:rsidP="00197EF3"/>
    <w:p w14:paraId="44E2A4FB" w14:textId="77777777" w:rsidR="006B7E3B" w:rsidRPr="006B7E3B" w:rsidRDefault="006B7E3B" w:rsidP="00197EF3"/>
    <w:p w14:paraId="3D1CAD7C" w14:textId="77777777" w:rsidR="006B7E3B" w:rsidRPr="006B7E3B" w:rsidRDefault="006B7E3B" w:rsidP="00197EF3"/>
    <w:p w14:paraId="58F14F3B" w14:textId="77777777" w:rsidR="006B7E3B" w:rsidRPr="006B7E3B" w:rsidRDefault="006B7E3B" w:rsidP="00197EF3"/>
    <w:p w14:paraId="1C0AD4EF" w14:textId="77777777" w:rsidR="006B7E3B" w:rsidRPr="006B7E3B" w:rsidRDefault="006B7E3B" w:rsidP="00197EF3"/>
    <w:p w14:paraId="2D034BC0" w14:textId="6697A0CD" w:rsidR="006B7E3B" w:rsidRDefault="006B7E3B" w:rsidP="00197EF3"/>
    <w:p w14:paraId="6200B95A" w14:textId="50D3AC94" w:rsidR="00A12546" w:rsidRPr="006B7E3B" w:rsidRDefault="006B7E3B" w:rsidP="00197EF3">
      <w:r>
        <w:tab/>
      </w:r>
    </w:p>
    <w:sectPr w:rsidR="00A12546" w:rsidRPr="006B7E3B" w:rsidSect="00412259">
      <w:pgSz w:w="11906" w:h="16838"/>
      <w:pgMar w:top="1440" w:right="1457" w:bottom="1440" w:left="1418"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0935B4" w14:textId="77777777" w:rsidR="00D91E92" w:rsidRDefault="00D91E92" w:rsidP="00197EF3">
      <w:r>
        <w:separator/>
      </w:r>
    </w:p>
  </w:endnote>
  <w:endnote w:type="continuationSeparator" w:id="0">
    <w:p w14:paraId="7F4230C9" w14:textId="77777777" w:rsidR="00D91E92" w:rsidRDefault="00D91E92" w:rsidP="00197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B5347" w14:textId="6E7AF835" w:rsidR="00114F17" w:rsidRDefault="00114F17" w:rsidP="00B32161">
    <w:pPr>
      <w:pStyle w:val="a4"/>
      <w:ind w:firstLineChars="0" w:firstLine="0"/>
      <w:jc w:val="center"/>
    </w:pPr>
  </w:p>
  <w:p w14:paraId="11672B21" w14:textId="33E9F4FB" w:rsidR="00114F17" w:rsidRPr="00B32161" w:rsidRDefault="00114F17" w:rsidP="00B32161">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2815853"/>
      <w:docPartObj>
        <w:docPartGallery w:val="Page Numbers (Bottom of Page)"/>
        <w:docPartUnique/>
      </w:docPartObj>
    </w:sdtPr>
    <w:sdtEndPr/>
    <w:sdtContent>
      <w:p w14:paraId="334DBA98" w14:textId="32172E6C" w:rsidR="00114F17" w:rsidRDefault="00114F17" w:rsidP="00B32161">
        <w:pPr>
          <w:pStyle w:val="a4"/>
          <w:ind w:firstLineChars="266" w:firstLine="479"/>
          <w:jc w:val="center"/>
        </w:pPr>
        <w:r>
          <w:fldChar w:fldCharType="begin"/>
        </w:r>
        <w:r>
          <w:instrText>PAGE   \* MERGEFORMAT</w:instrText>
        </w:r>
        <w:r>
          <w:fldChar w:fldCharType="separate"/>
        </w:r>
        <w:r w:rsidRPr="00C86853">
          <w:rPr>
            <w:noProof/>
            <w:lang w:val="zh-CN"/>
          </w:rPr>
          <w:t>3</w:t>
        </w:r>
        <w:r>
          <w:fldChar w:fldCharType="end"/>
        </w:r>
      </w:p>
    </w:sdtContent>
  </w:sdt>
  <w:p w14:paraId="59612F0D" w14:textId="706A77F1" w:rsidR="00114F17" w:rsidRDefault="00114F17" w:rsidP="00B32161">
    <w:pPr>
      <w:pStyle w:val="a4"/>
      <w:ind w:right="720" w:firstLineChars="0" w:firstLine="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4AFA7" w14:textId="77777777" w:rsidR="00114F17" w:rsidRPr="00C067F4" w:rsidRDefault="00114F17" w:rsidP="00574924">
    <w:pPr>
      <w:pStyle w:val="a4"/>
      <w:ind w:firstLineChars="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59B3B" w14:textId="0AF940A5" w:rsidR="00114F17" w:rsidRDefault="00114F17" w:rsidP="009509AF">
    <w:pPr>
      <w:pStyle w:val="a4"/>
      <w:ind w:firstLineChars="0" w:firstLine="0"/>
    </w:pPr>
  </w:p>
  <w:p w14:paraId="74A1072A" w14:textId="77777777" w:rsidR="00114F17" w:rsidRDefault="00114F17" w:rsidP="00B32161">
    <w:pPr>
      <w:pStyle w:val="a4"/>
      <w:ind w:right="720" w:firstLineChars="0" w:firstLine="0"/>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5CD3D" w14:textId="07DB1EDE" w:rsidR="00114F17" w:rsidRDefault="00114F17" w:rsidP="00493082">
    <w:pPr>
      <w:pStyle w:val="a4"/>
      <w:ind w:firstLineChars="0" w:firstLine="0"/>
      <w:jc w:val="center"/>
    </w:pPr>
    <w:r>
      <w:fldChar w:fldCharType="begin"/>
    </w:r>
    <w:r>
      <w:instrText>PAGE   \* MERGEFORMAT</w:instrText>
    </w:r>
    <w:r>
      <w:fldChar w:fldCharType="separate"/>
    </w:r>
    <w:r w:rsidR="00242E3F" w:rsidRPr="00242E3F">
      <w:rPr>
        <w:noProof/>
        <w:lang w:val="zh-CN"/>
      </w:rPr>
      <w:t>34</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3D1E78" w14:textId="1FCB030A" w:rsidR="00114F17" w:rsidRPr="002353D8" w:rsidRDefault="00114F17" w:rsidP="00493082">
    <w:pPr>
      <w:pStyle w:val="a4"/>
      <w:ind w:firstLineChars="0" w:firstLine="0"/>
      <w:jc w:val="center"/>
    </w:pPr>
    <w:r>
      <w:fldChar w:fldCharType="begin"/>
    </w:r>
    <w:r>
      <w:instrText>PAGE   \* MERGEFORMAT</w:instrText>
    </w:r>
    <w:r>
      <w:fldChar w:fldCharType="separate"/>
    </w:r>
    <w:r w:rsidR="00242E3F" w:rsidRPr="00242E3F">
      <w:rPr>
        <w:noProof/>
        <w:lang w:val="zh-CN"/>
      </w:rPr>
      <w:t>35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25CEA" w14:textId="77777777" w:rsidR="00D91E92" w:rsidRDefault="00D91E92" w:rsidP="00197EF3">
      <w:r>
        <w:separator/>
      </w:r>
    </w:p>
  </w:footnote>
  <w:footnote w:type="continuationSeparator" w:id="0">
    <w:p w14:paraId="5961FC05" w14:textId="77777777" w:rsidR="00D91E92" w:rsidRDefault="00D91E92" w:rsidP="00197E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AD90B" w14:textId="77777777" w:rsidR="00114F17" w:rsidRDefault="00114F17" w:rsidP="00574924">
    <w:pPr>
      <w:pStyle w:val="a3"/>
      <w:pBdr>
        <w:bottom w:val="none" w:sz="0" w:space="0" w:color="auto"/>
      </w:pBdr>
      <w:ind w:firstLine="360"/>
    </w:pPr>
    <w:r w:rsidRPr="007C5195">
      <w:rPr>
        <w:rFonts w:hint="eastAsia"/>
      </w:rPr>
      <w:t>基于</w:t>
    </w:r>
    <w:r w:rsidRPr="007C5195">
      <w:rPr>
        <w:rFonts w:hint="eastAsia"/>
      </w:rPr>
      <w:t>GIS</w:t>
    </w:r>
    <w:r w:rsidRPr="007C5195">
      <w:rPr>
        <w:rFonts w:hint="eastAsia"/>
      </w:rPr>
      <w:t>的</w:t>
    </w:r>
    <w:r w:rsidRPr="007C5195">
      <w:rPr>
        <w:rFonts w:hint="eastAsia"/>
      </w:rPr>
      <w:t>LoRaWAN</w:t>
    </w:r>
    <w:r w:rsidRPr="007C5195">
      <w:rPr>
        <w:rFonts w:hint="eastAsia"/>
      </w:rPr>
      <w:t>物联网信号分析</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7617" w14:textId="77777777" w:rsidR="00114F17" w:rsidRPr="007730F5" w:rsidRDefault="00114F17" w:rsidP="00574924">
    <w:pPr>
      <w:pStyle w:val="a3"/>
      <w:pBdr>
        <w:bottom w:val="none" w:sz="0" w:space="0" w:color="auto"/>
      </w:pBdr>
      <w:ind w:firstLine="360"/>
    </w:pPr>
    <w:r>
      <w:rPr>
        <w:rFonts w:hint="eastAsia"/>
      </w:rPr>
      <w:t>西南石油大学硕士研究生学位论文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1E42B5" w14:textId="77777777" w:rsidR="00114F17" w:rsidRDefault="00114F17" w:rsidP="00574924">
    <w:pPr>
      <w:pStyle w:val="a3"/>
      <w:pBdr>
        <w:bottom w:val="none" w:sz="0" w:space="0" w:color="auto"/>
      </w:pBdr>
      <w:ind w:firstLineChars="0" w:firstLine="0"/>
      <w:jc w:val="both"/>
    </w:pPr>
  </w:p>
  <w:p w14:paraId="5AF1D493" w14:textId="77777777" w:rsidR="00114F17" w:rsidRDefault="00114F17" w:rsidP="00574924">
    <w:pPr>
      <w:pStyle w:val="a3"/>
      <w:pBdr>
        <w:bottom w:val="none" w:sz="0" w:space="0" w:color="auto"/>
      </w:pBdr>
      <w:ind w:firstLineChars="0" w:firstLine="0"/>
      <w:jc w:val="both"/>
    </w:pPr>
    <w:r>
      <w:rPr>
        <w:rFonts w:hint="eastAsia"/>
        <w:noProof/>
      </w:rPr>
      <w:drawing>
        <wp:inline distT="0" distB="0" distL="0" distR="0" wp14:anchorId="78FE31F5" wp14:editId="4ACF6C4E">
          <wp:extent cx="676275" cy="638175"/>
          <wp:effectExtent l="19050" t="0" r="9525" b="0"/>
          <wp:docPr id="294" name="图片 294" descr="未标题-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4" descr="未标题-1"/>
                  <pic:cNvPicPr>
                    <a:picLocks noChangeArrowheads="1"/>
                  </pic:cNvPicPr>
                </pic:nvPicPr>
                <pic:blipFill>
                  <a:blip r:embed="rId1"/>
                  <a:srcRect/>
                  <a:stretch>
                    <a:fillRect/>
                  </a:stretch>
                </pic:blipFill>
                <pic:spPr bwMode="auto">
                  <a:xfrm>
                    <a:off x="0" y="0"/>
                    <a:ext cx="676275" cy="638175"/>
                  </a:xfrm>
                  <a:prstGeom prst="rect">
                    <a:avLst/>
                  </a:prstGeom>
                  <a:noFill/>
                  <a:ln w="9525">
                    <a:noFill/>
                    <a:miter lim="800000"/>
                    <a:headEnd/>
                    <a:tailEnd/>
                  </a:ln>
                </pic:spPr>
              </pic:pic>
            </a:graphicData>
          </a:graphic>
        </wp:inline>
      </w:drawing>
    </w:r>
    <w:r>
      <w:rPr>
        <w:noProof/>
      </w:rPr>
      <w:drawing>
        <wp:anchor distT="0" distB="0" distL="114300" distR="114300" simplePos="0" relativeHeight="251660288" behindDoc="0" locked="0" layoutInCell="1" allowOverlap="1" wp14:anchorId="127AC02F" wp14:editId="0A2B885F">
          <wp:simplePos x="0" y="0"/>
          <wp:positionH relativeFrom="column">
            <wp:posOffset>216535</wp:posOffset>
          </wp:positionH>
          <wp:positionV relativeFrom="paragraph">
            <wp:posOffset>2101850</wp:posOffset>
          </wp:positionV>
          <wp:extent cx="6362700" cy="610870"/>
          <wp:effectExtent l="19050" t="0" r="0" b="0"/>
          <wp:wrapNone/>
          <wp:docPr id="29" name="图片 29" descr="2013版最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3版最新"/>
                  <pic:cNvPicPr>
                    <a:picLocks noChangeAspect="1" noChangeArrowheads="1"/>
                  </pic:cNvPicPr>
                </pic:nvPicPr>
                <pic:blipFill>
                  <a:blip r:embed="rId2"/>
                  <a:srcRect/>
                  <a:stretch>
                    <a:fillRect/>
                  </a:stretch>
                </pic:blipFill>
                <pic:spPr bwMode="auto">
                  <a:xfrm>
                    <a:off x="0" y="0"/>
                    <a:ext cx="6362700" cy="610870"/>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59264" behindDoc="1" locked="0" layoutInCell="1" allowOverlap="1" wp14:anchorId="431B47F4" wp14:editId="08A43243">
          <wp:simplePos x="0" y="0"/>
          <wp:positionH relativeFrom="column">
            <wp:posOffset>1952625</wp:posOffset>
          </wp:positionH>
          <wp:positionV relativeFrom="paragraph">
            <wp:posOffset>1437005</wp:posOffset>
          </wp:positionV>
          <wp:extent cx="3043555" cy="436880"/>
          <wp:effectExtent l="19050" t="0" r="4445" b="0"/>
          <wp:wrapNone/>
          <wp:docPr id="30" name="图片 30" descr="西南石油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西南石油大学"/>
                  <pic:cNvPicPr>
                    <a:picLocks noChangeAspect="1" noChangeArrowheads="1"/>
                  </pic:cNvPicPr>
                </pic:nvPicPr>
                <pic:blipFill>
                  <a:blip r:embed="rId3"/>
                  <a:srcRect/>
                  <a:stretch>
                    <a:fillRect/>
                  </a:stretch>
                </pic:blipFill>
                <pic:spPr bwMode="auto">
                  <a:xfrm>
                    <a:off x="0" y="0"/>
                    <a:ext cx="3043555" cy="43688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424BF" w14:textId="71766AED" w:rsidR="00114F17" w:rsidRPr="005134C0" w:rsidRDefault="00114F17" w:rsidP="005134C0">
    <w:pPr>
      <w:pStyle w:val="a3"/>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B8426" w14:textId="0518EAA2" w:rsidR="00114F17" w:rsidRPr="006E1721" w:rsidRDefault="00114F17" w:rsidP="005134C0">
    <w:pPr>
      <w:pStyle w:val="a3"/>
      <w:ind w:firstLine="420"/>
      <w:rPr>
        <w:sz w:val="21"/>
        <w:szCs w:val="21"/>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D2D9D" w14:textId="1AC976EF" w:rsidR="00114F17" w:rsidRPr="00493082" w:rsidRDefault="00114F17" w:rsidP="00493082">
    <w:pPr>
      <w:pStyle w:val="a3"/>
      <w:ind w:firstLineChars="0" w:firstLine="0"/>
      <w:rPr>
        <w:sz w:val="21"/>
      </w:rPr>
    </w:pPr>
    <w:r w:rsidRPr="00493082">
      <w:rPr>
        <w:rFonts w:hint="eastAsia"/>
        <w:sz w:val="21"/>
      </w:rPr>
      <w:t>基于</w:t>
    </w:r>
    <w:r w:rsidRPr="00493082">
      <w:rPr>
        <w:rFonts w:hint="eastAsia"/>
        <w:sz w:val="21"/>
      </w:rPr>
      <w:t>GIS</w:t>
    </w:r>
    <w:r w:rsidRPr="00493082">
      <w:rPr>
        <w:rFonts w:hint="eastAsia"/>
        <w:sz w:val="21"/>
      </w:rPr>
      <w:t>的</w:t>
    </w:r>
    <w:r w:rsidRPr="00493082">
      <w:rPr>
        <w:rFonts w:hint="eastAsia"/>
        <w:sz w:val="21"/>
      </w:rPr>
      <w:t>lorawan</w:t>
    </w:r>
    <w:r w:rsidRPr="00493082">
      <w:rPr>
        <w:rFonts w:hint="eastAsia"/>
        <w:sz w:val="21"/>
      </w:rPr>
      <w:t>物联网信号分析</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486F4" w14:textId="1DE5D2F5" w:rsidR="00114F17" w:rsidRPr="00493082" w:rsidRDefault="00114F17" w:rsidP="00493082">
    <w:pPr>
      <w:pStyle w:val="a3"/>
      <w:ind w:firstLineChars="0" w:firstLine="0"/>
      <w:rPr>
        <w:sz w:val="21"/>
      </w:rPr>
    </w:pPr>
    <w:r w:rsidRPr="00493082">
      <w:rPr>
        <w:rFonts w:hint="eastAsia"/>
        <w:sz w:val="21"/>
      </w:rPr>
      <w:t>西南石油大学硕士研究生学位论文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1F874E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2711C89"/>
    <w:multiLevelType w:val="hybridMultilevel"/>
    <w:tmpl w:val="B89A6A9C"/>
    <w:lvl w:ilvl="0" w:tplc="CB12E968">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
    <w:nsid w:val="135F69FB"/>
    <w:multiLevelType w:val="hybridMultilevel"/>
    <w:tmpl w:val="A9BE6FF6"/>
    <w:lvl w:ilvl="0" w:tplc="313064D4">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20C8511E"/>
    <w:multiLevelType w:val="hybridMultilevel"/>
    <w:tmpl w:val="0A1A081C"/>
    <w:lvl w:ilvl="0" w:tplc="13307D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0881D64"/>
    <w:multiLevelType w:val="multilevel"/>
    <w:tmpl w:val="B5C26904"/>
    <w:lvl w:ilvl="0">
      <w:start w:val="1"/>
      <w:numFmt w:val="decimal"/>
      <w:lvlText w:val="%1."/>
      <w:lvlJc w:val="left"/>
      <w:pPr>
        <w:ind w:left="780" w:hanging="360"/>
      </w:pPr>
      <w:rPr>
        <w:rFonts w:hint="default"/>
      </w:rPr>
    </w:lvl>
    <w:lvl w:ilvl="1">
      <w:start w:val="1"/>
      <w:numFmt w:val="decimal"/>
      <w:isLgl/>
      <w:lvlText w:val="%1.%2"/>
      <w:lvlJc w:val="left"/>
      <w:pPr>
        <w:ind w:left="900" w:hanging="480"/>
      </w:pPr>
      <w:rPr>
        <w:rFonts w:hint="eastAsia"/>
      </w:rPr>
    </w:lvl>
    <w:lvl w:ilvl="2">
      <w:start w:val="1"/>
      <w:numFmt w:val="decimal"/>
      <w:isLgl/>
      <w:lvlText w:val="%1.%2.%3"/>
      <w:lvlJc w:val="left"/>
      <w:pPr>
        <w:ind w:left="1140" w:hanging="720"/>
      </w:pPr>
      <w:rPr>
        <w:rFonts w:hint="eastAsia"/>
      </w:rPr>
    </w:lvl>
    <w:lvl w:ilvl="3">
      <w:start w:val="1"/>
      <w:numFmt w:val="decimal"/>
      <w:isLgl/>
      <w:lvlText w:val="%1.%2.%3.%4"/>
      <w:lvlJc w:val="left"/>
      <w:pPr>
        <w:ind w:left="1140" w:hanging="720"/>
      </w:pPr>
      <w:rPr>
        <w:rFonts w:hint="eastAsia"/>
      </w:rPr>
    </w:lvl>
    <w:lvl w:ilvl="4">
      <w:start w:val="1"/>
      <w:numFmt w:val="decimal"/>
      <w:isLgl/>
      <w:lvlText w:val="%1.%2.%3.%4.%5"/>
      <w:lvlJc w:val="left"/>
      <w:pPr>
        <w:ind w:left="1500" w:hanging="1080"/>
      </w:pPr>
      <w:rPr>
        <w:rFonts w:hint="eastAsia"/>
      </w:rPr>
    </w:lvl>
    <w:lvl w:ilvl="5">
      <w:start w:val="1"/>
      <w:numFmt w:val="decimal"/>
      <w:isLgl/>
      <w:lvlText w:val="%1.%2.%3.%4.%5.%6"/>
      <w:lvlJc w:val="left"/>
      <w:pPr>
        <w:ind w:left="1500" w:hanging="1080"/>
      </w:pPr>
      <w:rPr>
        <w:rFonts w:hint="eastAsia"/>
      </w:rPr>
    </w:lvl>
    <w:lvl w:ilvl="6">
      <w:start w:val="1"/>
      <w:numFmt w:val="decimal"/>
      <w:isLgl/>
      <w:lvlText w:val="%1.%2.%3.%4.%5.%6.%7"/>
      <w:lvlJc w:val="left"/>
      <w:pPr>
        <w:ind w:left="1860" w:hanging="1440"/>
      </w:pPr>
      <w:rPr>
        <w:rFonts w:hint="eastAsia"/>
      </w:rPr>
    </w:lvl>
    <w:lvl w:ilvl="7">
      <w:start w:val="1"/>
      <w:numFmt w:val="decimal"/>
      <w:isLgl/>
      <w:lvlText w:val="%1.%2.%3.%4.%5.%6.%7.%8"/>
      <w:lvlJc w:val="left"/>
      <w:pPr>
        <w:ind w:left="1860" w:hanging="1440"/>
      </w:pPr>
      <w:rPr>
        <w:rFonts w:hint="eastAsia"/>
      </w:rPr>
    </w:lvl>
    <w:lvl w:ilvl="8">
      <w:start w:val="1"/>
      <w:numFmt w:val="decimal"/>
      <w:isLgl/>
      <w:lvlText w:val="%1.%2.%3.%4.%5.%6.%7.%8.%9"/>
      <w:lvlJc w:val="left"/>
      <w:pPr>
        <w:ind w:left="2220" w:hanging="1800"/>
      </w:pPr>
      <w:rPr>
        <w:rFonts w:hint="eastAsia"/>
      </w:rPr>
    </w:lvl>
  </w:abstractNum>
  <w:abstractNum w:abstractNumId="5">
    <w:nsid w:val="36DD0227"/>
    <w:multiLevelType w:val="hybridMultilevel"/>
    <w:tmpl w:val="B9661FDA"/>
    <w:lvl w:ilvl="0" w:tplc="131A0D1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37CB23A3"/>
    <w:multiLevelType w:val="multilevel"/>
    <w:tmpl w:val="B4769D86"/>
    <w:lvl w:ilvl="0">
      <w:start w:val="4"/>
      <w:numFmt w:val="decimal"/>
      <w:lvlText w:val="%1"/>
      <w:lvlJc w:val="left"/>
      <w:pPr>
        <w:ind w:left="525" w:hanging="525"/>
      </w:pPr>
      <w:rPr>
        <w:rFonts w:hint="default"/>
      </w:rPr>
    </w:lvl>
    <w:lvl w:ilvl="1">
      <w:start w:val="1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9832054"/>
    <w:multiLevelType w:val="multilevel"/>
    <w:tmpl w:val="BB9C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BE203DE"/>
    <w:multiLevelType w:val="hybridMultilevel"/>
    <w:tmpl w:val="0F6CE7BC"/>
    <w:lvl w:ilvl="0" w:tplc="7660DD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2DB1D1B"/>
    <w:multiLevelType w:val="hybridMultilevel"/>
    <w:tmpl w:val="595A35F0"/>
    <w:lvl w:ilvl="0" w:tplc="2B2CA87E">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4E66D6E"/>
    <w:multiLevelType w:val="hybridMultilevel"/>
    <w:tmpl w:val="CF8826C4"/>
    <w:lvl w:ilvl="0" w:tplc="0CB03F18">
      <w:start w:val="3"/>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70A53F91"/>
    <w:multiLevelType w:val="hybridMultilevel"/>
    <w:tmpl w:val="29CA730E"/>
    <w:lvl w:ilvl="0" w:tplc="A1CA66F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4"/>
  </w:num>
  <w:num w:numId="2">
    <w:abstractNumId w:val="7"/>
  </w:num>
  <w:num w:numId="3">
    <w:abstractNumId w:val="9"/>
  </w:num>
  <w:num w:numId="4">
    <w:abstractNumId w:val="1"/>
  </w:num>
  <w:num w:numId="5">
    <w:abstractNumId w:val="5"/>
  </w:num>
  <w:num w:numId="6">
    <w:abstractNumId w:val="2"/>
  </w:num>
  <w:num w:numId="7">
    <w:abstractNumId w:val="11"/>
  </w:num>
  <w:num w:numId="8">
    <w:abstractNumId w:val="10"/>
  </w:num>
  <w:num w:numId="9">
    <w:abstractNumId w:val="0"/>
  </w:num>
  <w:num w:numId="10">
    <w:abstractNumId w:val="8"/>
  </w:num>
  <w:num w:numId="11">
    <w:abstractNumId w:val="6"/>
  </w:num>
  <w:num w:numId="12">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L">
    <w15:presenceInfo w15:providerId="None" w15:userId="JL"/>
  </w15:person>
  <w15:person w15:author="mao">
    <w15:presenceInfo w15:providerId="None" w15:userId="ma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54D"/>
    <w:rsid w:val="00006681"/>
    <w:rsid w:val="00011A6F"/>
    <w:rsid w:val="00014C79"/>
    <w:rsid w:val="0001552B"/>
    <w:rsid w:val="000160F3"/>
    <w:rsid w:val="00022E37"/>
    <w:rsid w:val="000262E4"/>
    <w:rsid w:val="00027944"/>
    <w:rsid w:val="00033200"/>
    <w:rsid w:val="00037255"/>
    <w:rsid w:val="0003788A"/>
    <w:rsid w:val="00037F70"/>
    <w:rsid w:val="000411DB"/>
    <w:rsid w:val="00041EE2"/>
    <w:rsid w:val="00044A63"/>
    <w:rsid w:val="00051012"/>
    <w:rsid w:val="00056EFC"/>
    <w:rsid w:val="00064A9D"/>
    <w:rsid w:val="000704E3"/>
    <w:rsid w:val="00074FF8"/>
    <w:rsid w:val="00080D38"/>
    <w:rsid w:val="000841A5"/>
    <w:rsid w:val="000A2377"/>
    <w:rsid w:val="000B15E0"/>
    <w:rsid w:val="000C3A0B"/>
    <w:rsid w:val="000D5C41"/>
    <w:rsid w:val="000D62CF"/>
    <w:rsid w:val="000D7367"/>
    <w:rsid w:val="000E3E3C"/>
    <w:rsid w:val="000F1879"/>
    <w:rsid w:val="000F3DF0"/>
    <w:rsid w:val="000F57A3"/>
    <w:rsid w:val="000F63E9"/>
    <w:rsid w:val="000F7EFA"/>
    <w:rsid w:val="00114F17"/>
    <w:rsid w:val="00116A92"/>
    <w:rsid w:val="001205D7"/>
    <w:rsid w:val="00123792"/>
    <w:rsid w:val="0012522F"/>
    <w:rsid w:val="0013185B"/>
    <w:rsid w:val="00131CB2"/>
    <w:rsid w:val="001321E8"/>
    <w:rsid w:val="0013719F"/>
    <w:rsid w:val="001406A5"/>
    <w:rsid w:val="0014593B"/>
    <w:rsid w:val="00147ED0"/>
    <w:rsid w:val="001503B3"/>
    <w:rsid w:val="001524FA"/>
    <w:rsid w:val="001526A3"/>
    <w:rsid w:val="00156691"/>
    <w:rsid w:val="00161443"/>
    <w:rsid w:val="00162C73"/>
    <w:rsid w:val="0016744A"/>
    <w:rsid w:val="00171F37"/>
    <w:rsid w:val="00172C8C"/>
    <w:rsid w:val="001752F1"/>
    <w:rsid w:val="00181ED9"/>
    <w:rsid w:val="00183F6D"/>
    <w:rsid w:val="00190333"/>
    <w:rsid w:val="00197EF3"/>
    <w:rsid w:val="001A1FF2"/>
    <w:rsid w:val="001A4CDF"/>
    <w:rsid w:val="001A5C93"/>
    <w:rsid w:val="001B022B"/>
    <w:rsid w:val="001B1A4F"/>
    <w:rsid w:val="001B2B88"/>
    <w:rsid w:val="001B2E17"/>
    <w:rsid w:val="001B757D"/>
    <w:rsid w:val="001C19B3"/>
    <w:rsid w:val="001C24FD"/>
    <w:rsid w:val="001C6883"/>
    <w:rsid w:val="001C6D43"/>
    <w:rsid w:val="001C6F06"/>
    <w:rsid w:val="001D1636"/>
    <w:rsid w:val="001D519A"/>
    <w:rsid w:val="001D7C3E"/>
    <w:rsid w:val="001E11C6"/>
    <w:rsid w:val="001E137C"/>
    <w:rsid w:val="001E3DAF"/>
    <w:rsid w:val="001E4720"/>
    <w:rsid w:val="001F3528"/>
    <w:rsid w:val="001F7B4A"/>
    <w:rsid w:val="00213FDC"/>
    <w:rsid w:val="002140B6"/>
    <w:rsid w:val="00215F08"/>
    <w:rsid w:val="00220F0F"/>
    <w:rsid w:val="00223CDF"/>
    <w:rsid w:val="002249CD"/>
    <w:rsid w:val="00226CAE"/>
    <w:rsid w:val="0022796E"/>
    <w:rsid w:val="00227F09"/>
    <w:rsid w:val="002353D8"/>
    <w:rsid w:val="0023591C"/>
    <w:rsid w:val="00242E3F"/>
    <w:rsid w:val="00243E49"/>
    <w:rsid w:val="00245A93"/>
    <w:rsid w:val="002460F3"/>
    <w:rsid w:val="00247287"/>
    <w:rsid w:val="002476BC"/>
    <w:rsid w:val="002516D2"/>
    <w:rsid w:val="00252BFF"/>
    <w:rsid w:val="00252E04"/>
    <w:rsid w:val="00254491"/>
    <w:rsid w:val="00254DAB"/>
    <w:rsid w:val="00255FA0"/>
    <w:rsid w:val="00262B74"/>
    <w:rsid w:val="002663CF"/>
    <w:rsid w:val="00266821"/>
    <w:rsid w:val="00270B95"/>
    <w:rsid w:val="00281BA8"/>
    <w:rsid w:val="00284C83"/>
    <w:rsid w:val="00286387"/>
    <w:rsid w:val="00294635"/>
    <w:rsid w:val="002965C9"/>
    <w:rsid w:val="002A4F89"/>
    <w:rsid w:val="002B30D4"/>
    <w:rsid w:val="002B351C"/>
    <w:rsid w:val="002B369B"/>
    <w:rsid w:val="002B3BB9"/>
    <w:rsid w:val="002B5656"/>
    <w:rsid w:val="002B64CA"/>
    <w:rsid w:val="002B65EE"/>
    <w:rsid w:val="002B7DF8"/>
    <w:rsid w:val="002C0101"/>
    <w:rsid w:val="002C1143"/>
    <w:rsid w:val="002C2719"/>
    <w:rsid w:val="002C36DB"/>
    <w:rsid w:val="002C472A"/>
    <w:rsid w:val="002C504E"/>
    <w:rsid w:val="002D6FF5"/>
    <w:rsid w:val="002E0D45"/>
    <w:rsid w:val="002E1C62"/>
    <w:rsid w:val="002E526F"/>
    <w:rsid w:val="002E7811"/>
    <w:rsid w:val="002E7E10"/>
    <w:rsid w:val="002F075A"/>
    <w:rsid w:val="002F6BD0"/>
    <w:rsid w:val="002F6F88"/>
    <w:rsid w:val="00300250"/>
    <w:rsid w:val="003006E0"/>
    <w:rsid w:val="0030410E"/>
    <w:rsid w:val="00304931"/>
    <w:rsid w:val="003111D7"/>
    <w:rsid w:val="00317B76"/>
    <w:rsid w:val="003256FD"/>
    <w:rsid w:val="00326DE6"/>
    <w:rsid w:val="00327558"/>
    <w:rsid w:val="0032758D"/>
    <w:rsid w:val="003342F3"/>
    <w:rsid w:val="00336365"/>
    <w:rsid w:val="003437AB"/>
    <w:rsid w:val="00343912"/>
    <w:rsid w:val="00343F16"/>
    <w:rsid w:val="0034590A"/>
    <w:rsid w:val="003544BC"/>
    <w:rsid w:val="00355E38"/>
    <w:rsid w:val="0036019C"/>
    <w:rsid w:val="00364B36"/>
    <w:rsid w:val="0036679D"/>
    <w:rsid w:val="00377EC4"/>
    <w:rsid w:val="003929C0"/>
    <w:rsid w:val="00393842"/>
    <w:rsid w:val="003955AD"/>
    <w:rsid w:val="00396256"/>
    <w:rsid w:val="003A77A0"/>
    <w:rsid w:val="003B08B6"/>
    <w:rsid w:val="003B1F77"/>
    <w:rsid w:val="003B7155"/>
    <w:rsid w:val="003C07D4"/>
    <w:rsid w:val="003C2D67"/>
    <w:rsid w:val="003C4CD3"/>
    <w:rsid w:val="003C558A"/>
    <w:rsid w:val="003C5DBE"/>
    <w:rsid w:val="003D0308"/>
    <w:rsid w:val="003D1973"/>
    <w:rsid w:val="003D2C38"/>
    <w:rsid w:val="003D2DB2"/>
    <w:rsid w:val="003D4D4A"/>
    <w:rsid w:val="003D5157"/>
    <w:rsid w:val="003E49AF"/>
    <w:rsid w:val="003F1108"/>
    <w:rsid w:val="003F3E64"/>
    <w:rsid w:val="0040025A"/>
    <w:rsid w:val="00402A43"/>
    <w:rsid w:val="00412259"/>
    <w:rsid w:val="00412C7F"/>
    <w:rsid w:val="00413DBD"/>
    <w:rsid w:val="004159DD"/>
    <w:rsid w:val="00415E51"/>
    <w:rsid w:val="004325F9"/>
    <w:rsid w:val="004406D9"/>
    <w:rsid w:val="00443EBF"/>
    <w:rsid w:val="00445AD9"/>
    <w:rsid w:val="004518B5"/>
    <w:rsid w:val="00455A9A"/>
    <w:rsid w:val="00464003"/>
    <w:rsid w:val="004645BE"/>
    <w:rsid w:val="00465463"/>
    <w:rsid w:val="00465C69"/>
    <w:rsid w:val="0047554D"/>
    <w:rsid w:val="004836D5"/>
    <w:rsid w:val="00485595"/>
    <w:rsid w:val="00486DBA"/>
    <w:rsid w:val="00486E7B"/>
    <w:rsid w:val="00490412"/>
    <w:rsid w:val="0049170B"/>
    <w:rsid w:val="00491B84"/>
    <w:rsid w:val="00493082"/>
    <w:rsid w:val="00493928"/>
    <w:rsid w:val="004946DF"/>
    <w:rsid w:val="00494BE5"/>
    <w:rsid w:val="00497207"/>
    <w:rsid w:val="0049776D"/>
    <w:rsid w:val="004A5C3B"/>
    <w:rsid w:val="004A6B50"/>
    <w:rsid w:val="004A7677"/>
    <w:rsid w:val="004B1A75"/>
    <w:rsid w:val="004B1F8D"/>
    <w:rsid w:val="004B2CF9"/>
    <w:rsid w:val="004B6503"/>
    <w:rsid w:val="004D0D40"/>
    <w:rsid w:val="004D27FE"/>
    <w:rsid w:val="004D3A84"/>
    <w:rsid w:val="004D64CE"/>
    <w:rsid w:val="004D73E1"/>
    <w:rsid w:val="004D7B66"/>
    <w:rsid w:val="004E16EC"/>
    <w:rsid w:val="004E2C04"/>
    <w:rsid w:val="004E427B"/>
    <w:rsid w:val="0050072B"/>
    <w:rsid w:val="00503FCB"/>
    <w:rsid w:val="005134C0"/>
    <w:rsid w:val="005135D9"/>
    <w:rsid w:val="00513892"/>
    <w:rsid w:val="0051433D"/>
    <w:rsid w:val="00514F0A"/>
    <w:rsid w:val="005154A7"/>
    <w:rsid w:val="00517C8C"/>
    <w:rsid w:val="0052081B"/>
    <w:rsid w:val="005261C4"/>
    <w:rsid w:val="005301A7"/>
    <w:rsid w:val="00532B9B"/>
    <w:rsid w:val="005336D2"/>
    <w:rsid w:val="0053572B"/>
    <w:rsid w:val="00537E7A"/>
    <w:rsid w:val="005405F6"/>
    <w:rsid w:val="00540916"/>
    <w:rsid w:val="00541D5A"/>
    <w:rsid w:val="00542864"/>
    <w:rsid w:val="00542ED3"/>
    <w:rsid w:val="005444CA"/>
    <w:rsid w:val="00550D50"/>
    <w:rsid w:val="00551AB6"/>
    <w:rsid w:val="00551BD2"/>
    <w:rsid w:val="00551C4A"/>
    <w:rsid w:val="00554DB8"/>
    <w:rsid w:val="00555C12"/>
    <w:rsid w:val="00556203"/>
    <w:rsid w:val="00561286"/>
    <w:rsid w:val="00572011"/>
    <w:rsid w:val="00573538"/>
    <w:rsid w:val="00574924"/>
    <w:rsid w:val="00576649"/>
    <w:rsid w:val="00577C7A"/>
    <w:rsid w:val="00581022"/>
    <w:rsid w:val="0058435E"/>
    <w:rsid w:val="00586B72"/>
    <w:rsid w:val="005908CB"/>
    <w:rsid w:val="00592819"/>
    <w:rsid w:val="00597FC3"/>
    <w:rsid w:val="005A254C"/>
    <w:rsid w:val="005A464B"/>
    <w:rsid w:val="005A5624"/>
    <w:rsid w:val="005B6A67"/>
    <w:rsid w:val="005B7523"/>
    <w:rsid w:val="005C0A3D"/>
    <w:rsid w:val="005C1EED"/>
    <w:rsid w:val="005C5ED8"/>
    <w:rsid w:val="005C695E"/>
    <w:rsid w:val="005D1CBA"/>
    <w:rsid w:val="005D640C"/>
    <w:rsid w:val="005D7D0B"/>
    <w:rsid w:val="005E531B"/>
    <w:rsid w:val="005E63E2"/>
    <w:rsid w:val="005F4001"/>
    <w:rsid w:val="00600830"/>
    <w:rsid w:val="00601DEE"/>
    <w:rsid w:val="006026AD"/>
    <w:rsid w:val="00603A7F"/>
    <w:rsid w:val="00606A6C"/>
    <w:rsid w:val="006131B0"/>
    <w:rsid w:val="00616E56"/>
    <w:rsid w:val="00631AD2"/>
    <w:rsid w:val="006334B2"/>
    <w:rsid w:val="00633DFD"/>
    <w:rsid w:val="00640228"/>
    <w:rsid w:val="006443B1"/>
    <w:rsid w:val="00644954"/>
    <w:rsid w:val="00645EB7"/>
    <w:rsid w:val="0064796E"/>
    <w:rsid w:val="00653CEC"/>
    <w:rsid w:val="006554F9"/>
    <w:rsid w:val="00655C9F"/>
    <w:rsid w:val="00656FA1"/>
    <w:rsid w:val="006609D4"/>
    <w:rsid w:val="00661606"/>
    <w:rsid w:val="00661D42"/>
    <w:rsid w:val="006650F0"/>
    <w:rsid w:val="006718D9"/>
    <w:rsid w:val="00673CC0"/>
    <w:rsid w:val="00676234"/>
    <w:rsid w:val="00680A06"/>
    <w:rsid w:val="0068124B"/>
    <w:rsid w:val="0068431A"/>
    <w:rsid w:val="00693631"/>
    <w:rsid w:val="006979E7"/>
    <w:rsid w:val="006A2300"/>
    <w:rsid w:val="006A276B"/>
    <w:rsid w:val="006A5E6B"/>
    <w:rsid w:val="006B531E"/>
    <w:rsid w:val="006B7E3B"/>
    <w:rsid w:val="006C090B"/>
    <w:rsid w:val="006C184C"/>
    <w:rsid w:val="006D4B03"/>
    <w:rsid w:val="006E0562"/>
    <w:rsid w:val="006E0812"/>
    <w:rsid w:val="006E1721"/>
    <w:rsid w:val="006E4F0F"/>
    <w:rsid w:val="006E61F4"/>
    <w:rsid w:val="00705363"/>
    <w:rsid w:val="0071263D"/>
    <w:rsid w:val="007145EB"/>
    <w:rsid w:val="00720427"/>
    <w:rsid w:val="007222F4"/>
    <w:rsid w:val="007232A0"/>
    <w:rsid w:val="00725F0E"/>
    <w:rsid w:val="007263CB"/>
    <w:rsid w:val="00732457"/>
    <w:rsid w:val="007333FF"/>
    <w:rsid w:val="00733F7E"/>
    <w:rsid w:val="0073466A"/>
    <w:rsid w:val="00742966"/>
    <w:rsid w:val="00747667"/>
    <w:rsid w:val="007476D7"/>
    <w:rsid w:val="00747AD7"/>
    <w:rsid w:val="00750A99"/>
    <w:rsid w:val="007511BE"/>
    <w:rsid w:val="00755C69"/>
    <w:rsid w:val="00761F5B"/>
    <w:rsid w:val="0076398B"/>
    <w:rsid w:val="00764388"/>
    <w:rsid w:val="00765B2A"/>
    <w:rsid w:val="00766996"/>
    <w:rsid w:val="00773D09"/>
    <w:rsid w:val="007766DA"/>
    <w:rsid w:val="00776B9D"/>
    <w:rsid w:val="0077760B"/>
    <w:rsid w:val="00784098"/>
    <w:rsid w:val="0078738F"/>
    <w:rsid w:val="007916E5"/>
    <w:rsid w:val="00792440"/>
    <w:rsid w:val="0079424C"/>
    <w:rsid w:val="007A2AB0"/>
    <w:rsid w:val="007A2B65"/>
    <w:rsid w:val="007A52F9"/>
    <w:rsid w:val="007A64C8"/>
    <w:rsid w:val="007B2ECD"/>
    <w:rsid w:val="007C166A"/>
    <w:rsid w:val="007C260A"/>
    <w:rsid w:val="007C5195"/>
    <w:rsid w:val="007D1174"/>
    <w:rsid w:val="007E3B00"/>
    <w:rsid w:val="007E47A0"/>
    <w:rsid w:val="007F47FF"/>
    <w:rsid w:val="007F54C1"/>
    <w:rsid w:val="0080177F"/>
    <w:rsid w:val="00804553"/>
    <w:rsid w:val="00817406"/>
    <w:rsid w:val="008179B5"/>
    <w:rsid w:val="008254C1"/>
    <w:rsid w:val="00826F2D"/>
    <w:rsid w:val="00831084"/>
    <w:rsid w:val="00832E7B"/>
    <w:rsid w:val="00833562"/>
    <w:rsid w:val="00835B84"/>
    <w:rsid w:val="00836494"/>
    <w:rsid w:val="00837C0A"/>
    <w:rsid w:val="0084246B"/>
    <w:rsid w:val="00842778"/>
    <w:rsid w:val="00844F25"/>
    <w:rsid w:val="00850666"/>
    <w:rsid w:val="0085096D"/>
    <w:rsid w:val="0085506F"/>
    <w:rsid w:val="00855266"/>
    <w:rsid w:val="00860B3A"/>
    <w:rsid w:val="0086235E"/>
    <w:rsid w:val="00873D2A"/>
    <w:rsid w:val="00874A78"/>
    <w:rsid w:val="00874BC5"/>
    <w:rsid w:val="00875E8E"/>
    <w:rsid w:val="00876311"/>
    <w:rsid w:val="0088151B"/>
    <w:rsid w:val="00883EA9"/>
    <w:rsid w:val="00887859"/>
    <w:rsid w:val="00892CD7"/>
    <w:rsid w:val="008959F9"/>
    <w:rsid w:val="00897AFC"/>
    <w:rsid w:val="008A2AC1"/>
    <w:rsid w:val="008A4CBF"/>
    <w:rsid w:val="008A5B27"/>
    <w:rsid w:val="008A71BC"/>
    <w:rsid w:val="008B3B70"/>
    <w:rsid w:val="008B573D"/>
    <w:rsid w:val="008C01D4"/>
    <w:rsid w:val="008D1383"/>
    <w:rsid w:val="008D2C51"/>
    <w:rsid w:val="008D3195"/>
    <w:rsid w:val="008D4AFA"/>
    <w:rsid w:val="008E0D94"/>
    <w:rsid w:val="008E3DD3"/>
    <w:rsid w:val="008E51D8"/>
    <w:rsid w:val="008F18FA"/>
    <w:rsid w:val="008F50AE"/>
    <w:rsid w:val="008F51FA"/>
    <w:rsid w:val="008F6B70"/>
    <w:rsid w:val="00900F2E"/>
    <w:rsid w:val="009061C6"/>
    <w:rsid w:val="009074A8"/>
    <w:rsid w:val="0090789C"/>
    <w:rsid w:val="009151E4"/>
    <w:rsid w:val="00916740"/>
    <w:rsid w:val="0091750A"/>
    <w:rsid w:val="00920449"/>
    <w:rsid w:val="0092168B"/>
    <w:rsid w:val="00933673"/>
    <w:rsid w:val="009442B2"/>
    <w:rsid w:val="009509AF"/>
    <w:rsid w:val="009522E1"/>
    <w:rsid w:val="00953D75"/>
    <w:rsid w:val="009550E6"/>
    <w:rsid w:val="00956ECD"/>
    <w:rsid w:val="0096612B"/>
    <w:rsid w:val="00966209"/>
    <w:rsid w:val="00966B50"/>
    <w:rsid w:val="00967A02"/>
    <w:rsid w:val="0097213A"/>
    <w:rsid w:val="009732B8"/>
    <w:rsid w:val="0097493B"/>
    <w:rsid w:val="00975F12"/>
    <w:rsid w:val="0097712C"/>
    <w:rsid w:val="0098449D"/>
    <w:rsid w:val="00986C28"/>
    <w:rsid w:val="00991447"/>
    <w:rsid w:val="00992A3D"/>
    <w:rsid w:val="00992B01"/>
    <w:rsid w:val="00992CB3"/>
    <w:rsid w:val="00993621"/>
    <w:rsid w:val="009943B0"/>
    <w:rsid w:val="00996E8B"/>
    <w:rsid w:val="009A2E4F"/>
    <w:rsid w:val="009B0056"/>
    <w:rsid w:val="009B0D4B"/>
    <w:rsid w:val="009B1299"/>
    <w:rsid w:val="009B2434"/>
    <w:rsid w:val="009B483D"/>
    <w:rsid w:val="009B4C77"/>
    <w:rsid w:val="009B5782"/>
    <w:rsid w:val="009C5F18"/>
    <w:rsid w:val="009C6D5D"/>
    <w:rsid w:val="009C7A3C"/>
    <w:rsid w:val="009D1D3F"/>
    <w:rsid w:val="009D4CDE"/>
    <w:rsid w:val="009E0821"/>
    <w:rsid w:val="009E13E6"/>
    <w:rsid w:val="009E42F7"/>
    <w:rsid w:val="009E59CA"/>
    <w:rsid w:val="009F25D7"/>
    <w:rsid w:val="00A04193"/>
    <w:rsid w:val="00A05FA3"/>
    <w:rsid w:val="00A06824"/>
    <w:rsid w:val="00A10B34"/>
    <w:rsid w:val="00A10D33"/>
    <w:rsid w:val="00A11ECB"/>
    <w:rsid w:val="00A12546"/>
    <w:rsid w:val="00A152FE"/>
    <w:rsid w:val="00A212D9"/>
    <w:rsid w:val="00A2443A"/>
    <w:rsid w:val="00A32133"/>
    <w:rsid w:val="00A50024"/>
    <w:rsid w:val="00A55320"/>
    <w:rsid w:val="00A5744F"/>
    <w:rsid w:val="00A60BBE"/>
    <w:rsid w:val="00A61E47"/>
    <w:rsid w:val="00A6277C"/>
    <w:rsid w:val="00A67C89"/>
    <w:rsid w:val="00A706C8"/>
    <w:rsid w:val="00A73D26"/>
    <w:rsid w:val="00A75F91"/>
    <w:rsid w:val="00A772A4"/>
    <w:rsid w:val="00A81562"/>
    <w:rsid w:val="00A82F4E"/>
    <w:rsid w:val="00A83B0A"/>
    <w:rsid w:val="00A87306"/>
    <w:rsid w:val="00A92EC8"/>
    <w:rsid w:val="00A92F19"/>
    <w:rsid w:val="00AA0D51"/>
    <w:rsid w:val="00AA15F7"/>
    <w:rsid w:val="00AC1784"/>
    <w:rsid w:val="00AC7403"/>
    <w:rsid w:val="00AD04EC"/>
    <w:rsid w:val="00AD2D7A"/>
    <w:rsid w:val="00AD5007"/>
    <w:rsid w:val="00AD62BD"/>
    <w:rsid w:val="00AE1998"/>
    <w:rsid w:val="00AE21BA"/>
    <w:rsid w:val="00AE2877"/>
    <w:rsid w:val="00AE5A8E"/>
    <w:rsid w:val="00B042E9"/>
    <w:rsid w:val="00B045DE"/>
    <w:rsid w:val="00B07A06"/>
    <w:rsid w:val="00B103CC"/>
    <w:rsid w:val="00B1046C"/>
    <w:rsid w:val="00B11138"/>
    <w:rsid w:val="00B1199C"/>
    <w:rsid w:val="00B11D67"/>
    <w:rsid w:val="00B17C91"/>
    <w:rsid w:val="00B22A23"/>
    <w:rsid w:val="00B27143"/>
    <w:rsid w:val="00B32161"/>
    <w:rsid w:val="00B3671C"/>
    <w:rsid w:val="00B435FB"/>
    <w:rsid w:val="00B4404F"/>
    <w:rsid w:val="00B4415F"/>
    <w:rsid w:val="00B4685D"/>
    <w:rsid w:val="00B501D4"/>
    <w:rsid w:val="00B635A3"/>
    <w:rsid w:val="00B65740"/>
    <w:rsid w:val="00B70541"/>
    <w:rsid w:val="00B72FC0"/>
    <w:rsid w:val="00B74995"/>
    <w:rsid w:val="00B74C8F"/>
    <w:rsid w:val="00B913E8"/>
    <w:rsid w:val="00B92608"/>
    <w:rsid w:val="00B947B1"/>
    <w:rsid w:val="00B96760"/>
    <w:rsid w:val="00BA1743"/>
    <w:rsid w:val="00BA3D47"/>
    <w:rsid w:val="00BA71A9"/>
    <w:rsid w:val="00BB1BE4"/>
    <w:rsid w:val="00BB2B6D"/>
    <w:rsid w:val="00BC0755"/>
    <w:rsid w:val="00BD1B93"/>
    <w:rsid w:val="00BD3314"/>
    <w:rsid w:val="00BD3F60"/>
    <w:rsid w:val="00BE3E12"/>
    <w:rsid w:val="00BE6502"/>
    <w:rsid w:val="00BF5FEF"/>
    <w:rsid w:val="00C00BEA"/>
    <w:rsid w:val="00C10109"/>
    <w:rsid w:val="00C1388E"/>
    <w:rsid w:val="00C14AE4"/>
    <w:rsid w:val="00C16F00"/>
    <w:rsid w:val="00C25345"/>
    <w:rsid w:val="00C267D0"/>
    <w:rsid w:val="00C35F4B"/>
    <w:rsid w:val="00C37EE3"/>
    <w:rsid w:val="00C40E5D"/>
    <w:rsid w:val="00C41F37"/>
    <w:rsid w:val="00C42D2D"/>
    <w:rsid w:val="00C42FB9"/>
    <w:rsid w:val="00C44941"/>
    <w:rsid w:val="00C559AC"/>
    <w:rsid w:val="00C55DE6"/>
    <w:rsid w:val="00C6136D"/>
    <w:rsid w:val="00C67278"/>
    <w:rsid w:val="00C67A74"/>
    <w:rsid w:val="00C709EF"/>
    <w:rsid w:val="00C70FD8"/>
    <w:rsid w:val="00C7268F"/>
    <w:rsid w:val="00C743A3"/>
    <w:rsid w:val="00C77FB7"/>
    <w:rsid w:val="00C82E00"/>
    <w:rsid w:val="00C842A4"/>
    <w:rsid w:val="00C86853"/>
    <w:rsid w:val="00C97E12"/>
    <w:rsid w:val="00CA2035"/>
    <w:rsid w:val="00CA48BA"/>
    <w:rsid w:val="00CA53A1"/>
    <w:rsid w:val="00CB3C08"/>
    <w:rsid w:val="00CC08FF"/>
    <w:rsid w:val="00CC64A5"/>
    <w:rsid w:val="00CC6612"/>
    <w:rsid w:val="00CD1136"/>
    <w:rsid w:val="00CD19C0"/>
    <w:rsid w:val="00CD2FE1"/>
    <w:rsid w:val="00CD74CB"/>
    <w:rsid w:val="00CE34D4"/>
    <w:rsid w:val="00CF0284"/>
    <w:rsid w:val="00CF3DA9"/>
    <w:rsid w:val="00D013E7"/>
    <w:rsid w:val="00D155FB"/>
    <w:rsid w:val="00D16542"/>
    <w:rsid w:val="00D21BE0"/>
    <w:rsid w:val="00D22F74"/>
    <w:rsid w:val="00D23D3C"/>
    <w:rsid w:val="00D25A4A"/>
    <w:rsid w:val="00D27EE3"/>
    <w:rsid w:val="00D31A9F"/>
    <w:rsid w:val="00D36529"/>
    <w:rsid w:val="00D46443"/>
    <w:rsid w:val="00D50221"/>
    <w:rsid w:val="00D5275D"/>
    <w:rsid w:val="00D57473"/>
    <w:rsid w:val="00D6498C"/>
    <w:rsid w:val="00D65C5A"/>
    <w:rsid w:val="00D7103D"/>
    <w:rsid w:val="00D7367A"/>
    <w:rsid w:val="00D74EF7"/>
    <w:rsid w:val="00D76CC9"/>
    <w:rsid w:val="00D80B2F"/>
    <w:rsid w:val="00D81608"/>
    <w:rsid w:val="00D82327"/>
    <w:rsid w:val="00D83488"/>
    <w:rsid w:val="00D90982"/>
    <w:rsid w:val="00D91E92"/>
    <w:rsid w:val="00DA5E06"/>
    <w:rsid w:val="00DA6ED7"/>
    <w:rsid w:val="00DB02C8"/>
    <w:rsid w:val="00DB4384"/>
    <w:rsid w:val="00DB6587"/>
    <w:rsid w:val="00DB71A5"/>
    <w:rsid w:val="00DC0D7C"/>
    <w:rsid w:val="00DC7AE4"/>
    <w:rsid w:val="00DD19F3"/>
    <w:rsid w:val="00DD2ABA"/>
    <w:rsid w:val="00DD7203"/>
    <w:rsid w:val="00DE1523"/>
    <w:rsid w:val="00DE5F24"/>
    <w:rsid w:val="00DF313D"/>
    <w:rsid w:val="00E03C2E"/>
    <w:rsid w:val="00E12DA1"/>
    <w:rsid w:val="00E164F8"/>
    <w:rsid w:val="00E239BD"/>
    <w:rsid w:val="00E37BAE"/>
    <w:rsid w:val="00E4511C"/>
    <w:rsid w:val="00E51FEA"/>
    <w:rsid w:val="00E545F9"/>
    <w:rsid w:val="00E57E63"/>
    <w:rsid w:val="00E614CB"/>
    <w:rsid w:val="00E62668"/>
    <w:rsid w:val="00E713A8"/>
    <w:rsid w:val="00E71409"/>
    <w:rsid w:val="00E71536"/>
    <w:rsid w:val="00E72658"/>
    <w:rsid w:val="00E72F41"/>
    <w:rsid w:val="00E74530"/>
    <w:rsid w:val="00E75106"/>
    <w:rsid w:val="00E835E8"/>
    <w:rsid w:val="00E868C0"/>
    <w:rsid w:val="00E9166D"/>
    <w:rsid w:val="00E927B2"/>
    <w:rsid w:val="00E94F7F"/>
    <w:rsid w:val="00E96168"/>
    <w:rsid w:val="00E97A0A"/>
    <w:rsid w:val="00EA2A64"/>
    <w:rsid w:val="00EA6050"/>
    <w:rsid w:val="00EA7AF9"/>
    <w:rsid w:val="00EB30FC"/>
    <w:rsid w:val="00EB4266"/>
    <w:rsid w:val="00EC404C"/>
    <w:rsid w:val="00EC4D27"/>
    <w:rsid w:val="00EC6D9A"/>
    <w:rsid w:val="00ED2728"/>
    <w:rsid w:val="00EE3E66"/>
    <w:rsid w:val="00EE435B"/>
    <w:rsid w:val="00EE4A84"/>
    <w:rsid w:val="00EE7A30"/>
    <w:rsid w:val="00EF0F12"/>
    <w:rsid w:val="00EF7D71"/>
    <w:rsid w:val="00F01031"/>
    <w:rsid w:val="00F019E8"/>
    <w:rsid w:val="00F02DCB"/>
    <w:rsid w:val="00F03649"/>
    <w:rsid w:val="00F0565A"/>
    <w:rsid w:val="00F3249C"/>
    <w:rsid w:val="00F32816"/>
    <w:rsid w:val="00F37CBF"/>
    <w:rsid w:val="00F4286C"/>
    <w:rsid w:val="00F4599F"/>
    <w:rsid w:val="00F45BDC"/>
    <w:rsid w:val="00F47E8B"/>
    <w:rsid w:val="00F55472"/>
    <w:rsid w:val="00F55A27"/>
    <w:rsid w:val="00F563E6"/>
    <w:rsid w:val="00F644A2"/>
    <w:rsid w:val="00F64C66"/>
    <w:rsid w:val="00F6549F"/>
    <w:rsid w:val="00F7470A"/>
    <w:rsid w:val="00F7546E"/>
    <w:rsid w:val="00F75751"/>
    <w:rsid w:val="00F86A8B"/>
    <w:rsid w:val="00F908D5"/>
    <w:rsid w:val="00F91242"/>
    <w:rsid w:val="00F91864"/>
    <w:rsid w:val="00F95E5A"/>
    <w:rsid w:val="00F962F5"/>
    <w:rsid w:val="00FA0651"/>
    <w:rsid w:val="00FA2B68"/>
    <w:rsid w:val="00FB2F89"/>
    <w:rsid w:val="00FB4237"/>
    <w:rsid w:val="00FB56EE"/>
    <w:rsid w:val="00FB6B84"/>
    <w:rsid w:val="00FC24FC"/>
    <w:rsid w:val="00FC331F"/>
    <w:rsid w:val="00FC3AB6"/>
    <w:rsid w:val="00FC5459"/>
    <w:rsid w:val="00FC5E81"/>
    <w:rsid w:val="00FD293C"/>
    <w:rsid w:val="00FD477B"/>
    <w:rsid w:val="00FE3BAB"/>
    <w:rsid w:val="00FF0AF4"/>
    <w:rsid w:val="00FF4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B20E3"/>
  <w15:chartTrackingRefBased/>
  <w15:docId w15:val="{0E9675AC-8CB2-4D4F-B630-EA398E33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7EF3"/>
    <w:pPr>
      <w:spacing w:line="300" w:lineRule="auto"/>
      <w:ind w:firstLineChars="200" w:firstLine="480"/>
      <w:jc w:val="both"/>
    </w:pPr>
    <w:rPr>
      <w:rFonts w:ascii="Times New Roman" w:hAnsi="Times New Roman" w:cs="Times New Roman"/>
      <w:kern w:val="0"/>
      <w:sz w:val="24"/>
      <w:szCs w:val="24"/>
    </w:rPr>
  </w:style>
  <w:style w:type="paragraph" w:styleId="1">
    <w:name w:val="heading 1"/>
    <w:basedOn w:val="a"/>
    <w:next w:val="a"/>
    <w:link w:val="1Char"/>
    <w:uiPriority w:val="9"/>
    <w:rsid w:val="00600830"/>
    <w:pPr>
      <w:keepNext/>
      <w:keepLines/>
      <w:spacing w:before="340" w:after="330" w:line="578" w:lineRule="auto"/>
      <w:ind w:firstLineChars="0" w:firstLine="0"/>
      <w:outlineLvl w:val="0"/>
    </w:pPr>
    <w:rPr>
      <w:b/>
      <w:bCs/>
      <w:kern w:val="44"/>
      <w:sz w:val="44"/>
      <w:szCs w:val="44"/>
    </w:rPr>
  </w:style>
  <w:style w:type="paragraph" w:styleId="2">
    <w:name w:val="heading 2"/>
    <w:aliases w:val="标题 12222"/>
    <w:basedOn w:val="a"/>
    <w:next w:val="a"/>
    <w:link w:val="2Char"/>
    <w:uiPriority w:val="9"/>
    <w:unhideWhenUsed/>
    <w:qFormat/>
    <w:rsid w:val="00542864"/>
    <w:pPr>
      <w:keepNext/>
      <w:keepLines/>
      <w:spacing w:before="240" w:after="60"/>
      <w:ind w:firstLineChars="0" w:firstLine="0"/>
      <w:jc w:val="center"/>
      <w:outlineLvl w:val="1"/>
    </w:pPr>
    <w:rPr>
      <w:rFonts w:eastAsia="黑体" w:cstheme="majorBidi"/>
      <w:bCs/>
      <w:sz w:val="36"/>
      <w:szCs w:val="32"/>
    </w:rPr>
  </w:style>
  <w:style w:type="paragraph" w:styleId="3">
    <w:name w:val="heading 3"/>
    <w:basedOn w:val="a"/>
    <w:next w:val="a"/>
    <w:link w:val="3Char"/>
    <w:uiPriority w:val="9"/>
    <w:unhideWhenUsed/>
    <w:qFormat/>
    <w:rsid w:val="00542864"/>
    <w:pPr>
      <w:keepNext/>
      <w:keepLines/>
      <w:spacing w:before="340" w:after="330"/>
      <w:ind w:firstLineChars="0" w:firstLine="0"/>
      <w:outlineLvl w:val="2"/>
    </w:pPr>
    <w:rPr>
      <w:rFonts w:eastAsia="黑体"/>
      <w:bCs/>
      <w:sz w:val="30"/>
      <w:szCs w:val="32"/>
    </w:rPr>
  </w:style>
  <w:style w:type="paragraph" w:styleId="4">
    <w:name w:val="heading 4"/>
    <w:basedOn w:val="3"/>
    <w:next w:val="a"/>
    <w:link w:val="4Char"/>
    <w:uiPriority w:val="9"/>
    <w:unhideWhenUsed/>
    <w:qFormat/>
    <w:rsid w:val="00542864"/>
    <w:pPr>
      <w:outlineLvl w:val="3"/>
    </w:pPr>
  </w:style>
  <w:style w:type="paragraph" w:styleId="5">
    <w:name w:val="heading 5"/>
    <w:basedOn w:val="a"/>
    <w:next w:val="a"/>
    <w:link w:val="5Char"/>
    <w:uiPriority w:val="9"/>
    <w:unhideWhenUsed/>
    <w:qFormat/>
    <w:rsid w:val="00600830"/>
    <w:pPr>
      <w:keepNext/>
      <w:keepLines/>
      <w:spacing w:before="280" w:after="290" w:line="377"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aliases w:val="标题 12222 Char"/>
    <w:basedOn w:val="a0"/>
    <w:link w:val="2"/>
    <w:uiPriority w:val="9"/>
    <w:rsid w:val="00542864"/>
    <w:rPr>
      <w:rFonts w:ascii="Times New Roman" w:eastAsia="黑体" w:hAnsi="Times New Roman" w:cstheme="majorBidi"/>
      <w:bCs/>
      <w:kern w:val="0"/>
      <w:sz w:val="36"/>
      <w:szCs w:val="32"/>
    </w:rPr>
  </w:style>
  <w:style w:type="character" w:customStyle="1" w:styleId="3Char">
    <w:name w:val="标题 3 Char"/>
    <w:basedOn w:val="a0"/>
    <w:link w:val="3"/>
    <w:uiPriority w:val="9"/>
    <w:rsid w:val="00542864"/>
    <w:rPr>
      <w:rFonts w:ascii="Times New Roman" w:eastAsia="黑体" w:hAnsi="Times New Roman" w:cs="Times New Roman"/>
      <w:bCs/>
      <w:kern w:val="0"/>
      <w:sz w:val="30"/>
      <w:szCs w:val="32"/>
    </w:rPr>
  </w:style>
  <w:style w:type="character" w:customStyle="1" w:styleId="1Char">
    <w:name w:val="标题 1 Char"/>
    <w:basedOn w:val="a0"/>
    <w:link w:val="1"/>
    <w:uiPriority w:val="9"/>
    <w:rsid w:val="00600830"/>
    <w:rPr>
      <w:rFonts w:ascii="Times New Roman" w:hAnsi="Times New Roman" w:cs="Times New Roman"/>
      <w:b/>
      <w:bCs/>
      <w:kern w:val="44"/>
      <w:sz w:val="44"/>
      <w:szCs w:val="44"/>
    </w:rPr>
  </w:style>
  <w:style w:type="character" w:customStyle="1" w:styleId="4Char">
    <w:name w:val="标题 4 Char"/>
    <w:basedOn w:val="a0"/>
    <w:link w:val="4"/>
    <w:uiPriority w:val="9"/>
    <w:rsid w:val="00542864"/>
    <w:rPr>
      <w:rFonts w:ascii="Times New Roman" w:eastAsia="黑体" w:hAnsi="Times New Roman" w:cs="Times New Roman"/>
      <w:bCs/>
      <w:kern w:val="0"/>
      <w:sz w:val="30"/>
      <w:szCs w:val="32"/>
    </w:rPr>
  </w:style>
  <w:style w:type="paragraph" w:styleId="a3">
    <w:name w:val="header"/>
    <w:basedOn w:val="a"/>
    <w:link w:val="Char"/>
    <w:uiPriority w:val="99"/>
    <w:unhideWhenUsed/>
    <w:rsid w:val="007766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766DA"/>
    <w:rPr>
      <w:sz w:val="18"/>
      <w:szCs w:val="18"/>
    </w:rPr>
  </w:style>
  <w:style w:type="paragraph" w:styleId="a4">
    <w:name w:val="footer"/>
    <w:basedOn w:val="a"/>
    <w:link w:val="Char0"/>
    <w:uiPriority w:val="99"/>
    <w:unhideWhenUsed/>
    <w:rsid w:val="007766DA"/>
    <w:pPr>
      <w:tabs>
        <w:tab w:val="center" w:pos="4153"/>
        <w:tab w:val="right" w:pos="8306"/>
      </w:tabs>
      <w:snapToGrid w:val="0"/>
    </w:pPr>
    <w:rPr>
      <w:sz w:val="18"/>
      <w:szCs w:val="18"/>
    </w:rPr>
  </w:style>
  <w:style w:type="character" w:customStyle="1" w:styleId="Char0">
    <w:name w:val="页脚 Char"/>
    <w:basedOn w:val="a0"/>
    <w:link w:val="a4"/>
    <w:uiPriority w:val="99"/>
    <w:rsid w:val="007766DA"/>
    <w:rPr>
      <w:sz w:val="18"/>
      <w:szCs w:val="18"/>
    </w:rPr>
  </w:style>
  <w:style w:type="table" w:styleId="a5">
    <w:name w:val="Table Grid"/>
    <w:basedOn w:val="a1"/>
    <w:uiPriority w:val="39"/>
    <w:rsid w:val="009B0D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Placeholder Text"/>
    <w:basedOn w:val="a0"/>
    <w:uiPriority w:val="99"/>
    <w:semiHidden/>
    <w:rsid w:val="00E164F8"/>
    <w:rPr>
      <w:color w:val="808080"/>
    </w:rPr>
  </w:style>
  <w:style w:type="paragraph" w:styleId="a7">
    <w:name w:val="List Paragraph"/>
    <w:basedOn w:val="a"/>
    <w:uiPriority w:val="34"/>
    <w:qFormat/>
    <w:rsid w:val="00402A43"/>
    <w:pPr>
      <w:ind w:firstLine="420"/>
    </w:pPr>
  </w:style>
  <w:style w:type="character" w:customStyle="1" w:styleId="5Char">
    <w:name w:val="标题 5 Char"/>
    <w:basedOn w:val="a0"/>
    <w:link w:val="5"/>
    <w:uiPriority w:val="9"/>
    <w:rsid w:val="00600830"/>
    <w:rPr>
      <w:rFonts w:ascii="Times New Roman" w:hAnsi="Times New Roman" w:cs="Times New Roman"/>
      <w:b/>
      <w:bCs/>
      <w:kern w:val="0"/>
      <w:sz w:val="28"/>
      <w:szCs w:val="28"/>
    </w:rPr>
  </w:style>
  <w:style w:type="paragraph" w:styleId="a8">
    <w:name w:val="No Spacing"/>
    <w:uiPriority w:val="1"/>
    <w:qFormat/>
    <w:rsid w:val="00D36529"/>
    <w:pPr>
      <w:ind w:firstLineChars="200" w:firstLine="200"/>
    </w:pPr>
    <w:rPr>
      <w:rFonts w:ascii="Times New Roman" w:hAnsi="Times New Roman" w:cs="Times New Roman"/>
      <w:kern w:val="0"/>
      <w:sz w:val="24"/>
      <w:szCs w:val="24"/>
    </w:rPr>
  </w:style>
  <w:style w:type="paragraph" w:styleId="a9">
    <w:name w:val="Title"/>
    <w:basedOn w:val="a"/>
    <w:link w:val="Char1"/>
    <w:qFormat/>
    <w:rsid w:val="00BB2B6D"/>
    <w:pPr>
      <w:widowControl w:val="0"/>
      <w:spacing w:before="240" w:after="60"/>
      <w:ind w:firstLineChars="0" w:firstLine="0"/>
      <w:jc w:val="center"/>
      <w:outlineLvl w:val="0"/>
    </w:pPr>
    <w:rPr>
      <w:rFonts w:ascii="Arial" w:eastAsia="黑体" w:hAnsi="Arial" w:cs="Arial"/>
      <w:b/>
      <w:bCs/>
      <w:kern w:val="2"/>
      <w:sz w:val="36"/>
      <w:szCs w:val="32"/>
    </w:rPr>
  </w:style>
  <w:style w:type="character" w:customStyle="1" w:styleId="Char1">
    <w:name w:val="标题 Char"/>
    <w:basedOn w:val="a0"/>
    <w:link w:val="a9"/>
    <w:rsid w:val="00BB2B6D"/>
    <w:rPr>
      <w:rFonts w:ascii="Arial" w:eastAsia="黑体" w:hAnsi="Arial" w:cs="Arial"/>
      <w:b/>
      <w:bCs/>
      <w:sz w:val="36"/>
      <w:szCs w:val="32"/>
    </w:rPr>
  </w:style>
  <w:style w:type="paragraph" w:styleId="TOC">
    <w:name w:val="TOC Heading"/>
    <w:basedOn w:val="1"/>
    <w:next w:val="a"/>
    <w:uiPriority w:val="39"/>
    <w:unhideWhenUsed/>
    <w:qFormat/>
    <w:rsid w:val="008E3DD3"/>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8E3DD3"/>
  </w:style>
  <w:style w:type="paragraph" w:styleId="20">
    <w:name w:val="toc 2"/>
    <w:basedOn w:val="a"/>
    <w:next w:val="a"/>
    <w:autoRedefine/>
    <w:uiPriority w:val="39"/>
    <w:unhideWhenUsed/>
    <w:rsid w:val="008E3DD3"/>
    <w:pPr>
      <w:ind w:leftChars="200" w:left="420"/>
    </w:pPr>
  </w:style>
  <w:style w:type="paragraph" w:styleId="30">
    <w:name w:val="toc 3"/>
    <w:basedOn w:val="a"/>
    <w:next w:val="a"/>
    <w:autoRedefine/>
    <w:uiPriority w:val="39"/>
    <w:unhideWhenUsed/>
    <w:rsid w:val="008E3DD3"/>
    <w:pPr>
      <w:ind w:leftChars="400" w:left="840"/>
    </w:pPr>
  </w:style>
  <w:style w:type="character" w:styleId="aa">
    <w:name w:val="Hyperlink"/>
    <w:basedOn w:val="a0"/>
    <w:uiPriority w:val="99"/>
    <w:unhideWhenUsed/>
    <w:rsid w:val="008E3DD3"/>
    <w:rPr>
      <w:color w:val="0563C1" w:themeColor="hyperlink"/>
      <w:u w:val="single"/>
    </w:rPr>
  </w:style>
  <w:style w:type="paragraph" w:styleId="40">
    <w:name w:val="toc 4"/>
    <w:basedOn w:val="a"/>
    <w:next w:val="a"/>
    <w:autoRedefine/>
    <w:uiPriority w:val="39"/>
    <w:unhideWhenUsed/>
    <w:rsid w:val="008E3DD3"/>
    <w:pPr>
      <w:ind w:leftChars="600" w:left="1260"/>
    </w:pPr>
  </w:style>
  <w:style w:type="paragraph" w:styleId="ab">
    <w:name w:val="Plain Text"/>
    <w:basedOn w:val="a"/>
    <w:link w:val="Char2"/>
    <w:uiPriority w:val="99"/>
    <w:unhideWhenUsed/>
    <w:rsid w:val="0023591C"/>
    <w:pPr>
      <w:widowControl w:val="0"/>
      <w:ind w:firstLineChars="0" w:firstLine="0"/>
    </w:pPr>
    <w:rPr>
      <w:rFonts w:ascii="宋体" w:eastAsia="宋体" w:hAnsi="Courier New" w:cs="Courier New"/>
      <w:kern w:val="2"/>
      <w:sz w:val="21"/>
      <w:szCs w:val="21"/>
    </w:rPr>
  </w:style>
  <w:style w:type="character" w:customStyle="1" w:styleId="Char2">
    <w:name w:val="纯文本 Char"/>
    <w:basedOn w:val="a0"/>
    <w:link w:val="ab"/>
    <w:uiPriority w:val="99"/>
    <w:rsid w:val="0023591C"/>
    <w:rPr>
      <w:rFonts w:ascii="宋体" w:eastAsia="宋体" w:hAnsi="Courier New" w:cs="Courier New"/>
      <w:szCs w:val="21"/>
    </w:rPr>
  </w:style>
  <w:style w:type="paragraph" w:styleId="50">
    <w:name w:val="toc 5"/>
    <w:basedOn w:val="a"/>
    <w:next w:val="a"/>
    <w:autoRedefine/>
    <w:uiPriority w:val="39"/>
    <w:unhideWhenUsed/>
    <w:rsid w:val="00252BFF"/>
    <w:pPr>
      <w:widowControl w:val="0"/>
      <w:ind w:leftChars="800" w:left="1680" w:firstLineChars="0" w:firstLine="0"/>
    </w:pPr>
    <w:rPr>
      <w:rFonts w:asciiTheme="minorHAnsi" w:hAnsiTheme="minorHAnsi" w:cstheme="minorBidi"/>
      <w:kern w:val="2"/>
      <w:sz w:val="21"/>
      <w:szCs w:val="22"/>
    </w:rPr>
  </w:style>
  <w:style w:type="paragraph" w:styleId="6">
    <w:name w:val="toc 6"/>
    <w:basedOn w:val="a"/>
    <w:next w:val="a"/>
    <w:autoRedefine/>
    <w:uiPriority w:val="39"/>
    <w:unhideWhenUsed/>
    <w:rsid w:val="00252BFF"/>
    <w:pPr>
      <w:widowControl w:val="0"/>
      <w:ind w:leftChars="1000" w:left="2100" w:firstLineChars="0" w:firstLine="0"/>
    </w:pPr>
    <w:rPr>
      <w:rFonts w:asciiTheme="minorHAnsi" w:hAnsiTheme="minorHAnsi" w:cstheme="minorBidi"/>
      <w:kern w:val="2"/>
      <w:sz w:val="21"/>
      <w:szCs w:val="22"/>
    </w:rPr>
  </w:style>
  <w:style w:type="paragraph" w:styleId="7">
    <w:name w:val="toc 7"/>
    <w:basedOn w:val="a"/>
    <w:next w:val="a"/>
    <w:autoRedefine/>
    <w:uiPriority w:val="39"/>
    <w:unhideWhenUsed/>
    <w:rsid w:val="00252BFF"/>
    <w:pPr>
      <w:widowControl w:val="0"/>
      <w:ind w:leftChars="1200" w:left="2520" w:firstLineChars="0" w:firstLine="0"/>
    </w:pPr>
    <w:rPr>
      <w:rFonts w:asciiTheme="minorHAnsi" w:hAnsiTheme="minorHAnsi" w:cstheme="minorBidi"/>
      <w:kern w:val="2"/>
      <w:sz w:val="21"/>
      <w:szCs w:val="22"/>
    </w:rPr>
  </w:style>
  <w:style w:type="paragraph" w:styleId="8">
    <w:name w:val="toc 8"/>
    <w:basedOn w:val="a"/>
    <w:next w:val="a"/>
    <w:autoRedefine/>
    <w:uiPriority w:val="39"/>
    <w:unhideWhenUsed/>
    <w:rsid w:val="00252BFF"/>
    <w:pPr>
      <w:widowControl w:val="0"/>
      <w:ind w:leftChars="1400" w:left="2940" w:firstLineChars="0" w:firstLine="0"/>
    </w:pPr>
    <w:rPr>
      <w:rFonts w:asciiTheme="minorHAnsi" w:hAnsiTheme="minorHAnsi" w:cstheme="minorBidi"/>
      <w:kern w:val="2"/>
      <w:sz w:val="21"/>
      <w:szCs w:val="22"/>
    </w:rPr>
  </w:style>
  <w:style w:type="paragraph" w:styleId="9">
    <w:name w:val="toc 9"/>
    <w:basedOn w:val="a"/>
    <w:next w:val="a"/>
    <w:autoRedefine/>
    <w:uiPriority w:val="39"/>
    <w:unhideWhenUsed/>
    <w:rsid w:val="00252BFF"/>
    <w:pPr>
      <w:widowControl w:val="0"/>
      <w:ind w:leftChars="1600" w:left="3360" w:firstLineChars="0" w:firstLine="0"/>
    </w:pPr>
    <w:rPr>
      <w:rFonts w:asciiTheme="minorHAnsi" w:hAnsiTheme="minorHAnsi" w:cstheme="minorBidi"/>
      <w:kern w:val="2"/>
      <w:sz w:val="21"/>
      <w:szCs w:val="22"/>
    </w:rPr>
  </w:style>
  <w:style w:type="paragraph" w:styleId="ac">
    <w:name w:val="Date"/>
    <w:basedOn w:val="a"/>
    <w:next w:val="a"/>
    <w:link w:val="Char3"/>
    <w:uiPriority w:val="99"/>
    <w:semiHidden/>
    <w:unhideWhenUsed/>
    <w:rsid w:val="001A1FF2"/>
    <w:pPr>
      <w:ind w:leftChars="2500" w:left="100"/>
    </w:pPr>
  </w:style>
  <w:style w:type="character" w:customStyle="1" w:styleId="Char3">
    <w:name w:val="日期 Char"/>
    <w:basedOn w:val="a0"/>
    <w:link w:val="ac"/>
    <w:uiPriority w:val="99"/>
    <w:semiHidden/>
    <w:rsid w:val="001A1FF2"/>
    <w:rPr>
      <w:rFonts w:ascii="Times New Roman" w:hAnsi="Times New Roman" w:cs="Times New Roman"/>
      <w:kern w:val="0"/>
      <w:sz w:val="24"/>
      <w:szCs w:val="24"/>
    </w:rPr>
  </w:style>
  <w:style w:type="character" w:styleId="ad">
    <w:name w:val="page number"/>
    <w:basedOn w:val="a0"/>
    <w:rsid w:val="003B1F77"/>
  </w:style>
  <w:style w:type="paragraph" w:styleId="ae">
    <w:name w:val="Body Text"/>
    <w:basedOn w:val="a"/>
    <w:link w:val="Char4"/>
    <w:rsid w:val="003B1F77"/>
    <w:pPr>
      <w:widowControl w:val="0"/>
      <w:spacing w:after="120"/>
    </w:pPr>
    <w:rPr>
      <w:rFonts w:eastAsia="宋体"/>
      <w:kern w:val="2"/>
    </w:rPr>
  </w:style>
  <w:style w:type="character" w:customStyle="1" w:styleId="Char4">
    <w:name w:val="正文文本 Char"/>
    <w:basedOn w:val="a0"/>
    <w:link w:val="ae"/>
    <w:rsid w:val="003B1F77"/>
    <w:rPr>
      <w:rFonts w:ascii="Times New Roman" w:eastAsia="宋体" w:hAnsi="Times New Roman" w:cs="Times New Roman"/>
      <w:sz w:val="24"/>
      <w:szCs w:val="24"/>
    </w:rPr>
  </w:style>
  <w:style w:type="character" w:styleId="af">
    <w:name w:val="Emphasis"/>
    <w:aliases w:val="公式"/>
    <w:basedOn w:val="Char4"/>
    <w:uiPriority w:val="20"/>
    <w:qFormat/>
    <w:rsid w:val="006B7E3B"/>
    <w:rPr>
      <w:rFonts w:ascii="Times New Roman" w:eastAsia="宋体" w:hAnsi="Times New Roman" w:cs="Times New Roman"/>
      <w:i/>
      <w:iCs/>
      <w:sz w:val="24"/>
      <w:szCs w:val="24"/>
    </w:rPr>
  </w:style>
  <w:style w:type="paragraph" w:customStyle="1" w:styleId="12">
    <w:name w:val="公式12"/>
    <w:basedOn w:val="a"/>
    <w:next w:val="a"/>
    <w:link w:val="12Char"/>
    <w:qFormat/>
    <w:rsid w:val="003D1973"/>
    <w:pPr>
      <w:tabs>
        <w:tab w:val="center" w:pos="4536"/>
        <w:tab w:val="right" w:pos="9096"/>
      </w:tabs>
      <w:ind w:firstLineChars="0" w:firstLine="0"/>
    </w:pPr>
  </w:style>
  <w:style w:type="character" w:customStyle="1" w:styleId="12Char">
    <w:name w:val="公式12 Char"/>
    <w:basedOn w:val="a0"/>
    <w:link w:val="12"/>
    <w:rsid w:val="003D1973"/>
    <w:rPr>
      <w:rFonts w:ascii="Times New Roman" w:hAnsi="Times New Roman" w:cs="Times New Roman"/>
      <w:kern w:val="0"/>
      <w:sz w:val="24"/>
      <w:szCs w:val="24"/>
    </w:rPr>
  </w:style>
  <w:style w:type="paragraph" w:customStyle="1" w:styleId="af0">
    <w:name w:val="图表名"/>
    <w:basedOn w:val="a"/>
    <w:qFormat/>
    <w:rsid w:val="009B4C77"/>
    <w:pPr>
      <w:ind w:firstLineChars="0" w:firstLine="0"/>
      <w:jc w:val="center"/>
    </w:pPr>
    <w:rPr>
      <w:rFonts w:eastAsia="黑体"/>
      <w:sz w:val="21"/>
    </w:rPr>
  </w:style>
  <w:style w:type="paragraph" w:customStyle="1" w:styleId="af1">
    <w:name w:val="图表"/>
    <w:basedOn w:val="af0"/>
    <w:qFormat/>
    <w:rsid w:val="009B4C77"/>
    <w:rPr>
      <w:rFonts w:eastAsiaTheme="minorEastAsia"/>
    </w:rPr>
  </w:style>
  <w:style w:type="paragraph" w:styleId="af2">
    <w:name w:val="Balloon Text"/>
    <w:basedOn w:val="a"/>
    <w:link w:val="Char5"/>
    <w:uiPriority w:val="99"/>
    <w:semiHidden/>
    <w:unhideWhenUsed/>
    <w:rsid w:val="00242E3F"/>
    <w:pPr>
      <w:spacing w:line="240" w:lineRule="auto"/>
    </w:pPr>
    <w:rPr>
      <w:sz w:val="18"/>
      <w:szCs w:val="18"/>
    </w:rPr>
  </w:style>
  <w:style w:type="character" w:customStyle="1" w:styleId="Char5">
    <w:name w:val="批注框文本 Char"/>
    <w:basedOn w:val="a0"/>
    <w:link w:val="af2"/>
    <w:uiPriority w:val="99"/>
    <w:semiHidden/>
    <w:rsid w:val="00242E3F"/>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798921">
      <w:bodyDiv w:val="1"/>
      <w:marLeft w:val="0"/>
      <w:marRight w:val="0"/>
      <w:marTop w:val="0"/>
      <w:marBottom w:val="0"/>
      <w:divBdr>
        <w:top w:val="none" w:sz="0" w:space="0" w:color="auto"/>
        <w:left w:val="none" w:sz="0" w:space="0" w:color="auto"/>
        <w:bottom w:val="none" w:sz="0" w:space="0" w:color="auto"/>
        <w:right w:val="none" w:sz="0" w:space="0" w:color="auto"/>
      </w:divBdr>
    </w:div>
    <w:div w:id="320239016">
      <w:bodyDiv w:val="1"/>
      <w:marLeft w:val="0"/>
      <w:marRight w:val="0"/>
      <w:marTop w:val="0"/>
      <w:marBottom w:val="0"/>
      <w:divBdr>
        <w:top w:val="none" w:sz="0" w:space="0" w:color="auto"/>
        <w:left w:val="none" w:sz="0" w:space="0" w:color="auto"/>
        <w:bottom w:val="none" w:sz="0" w:space="0" w:color="auto"/>
        <w:right w:val="none" w:sz="0" w:space="0" w:color="auto"/>
      </w:divBdr>
    </w:div>
    <w:div w:id="374892968">
      <w:bodyDiv w:val="1"/>
      <w:marLeft w:val="0"/>
      <w:marRight w:val="0"/>
      <w:marTop w:val="0"/>
      <w:marBottom w:val="0"/>
      <w:divBdr>
        <w:top w:val="none" w:sz="0" w:space="0" w:color="auto"/>
        <w:left w:val="none" w:sz="0" w:space="0" w:color="auto"/>
        <w:bottom w:val="none" w:sz="0" w:space="0" w:color="auto"/>
        <w:right w:val="none" w:sz="0" w:space="0" w:color="auto"/>
      </w:divBdr>
    </w:div>
    <w:div w:id="398286433">
      <w:bodyDiv w:val="1"/>
      <w:marLeft w:val="0"/>
      <w:marRight w:val="0"/>
      <w:marTop w:val="0"/>
      <w:marBottom w:val="0"/>
      <w:divBdr>
        <w:top w:val="none" w:sz="0" w:space="0" w:color="auto"/>
        <w:left w:val="none" w:sz="0" w:space="0" w:color="auto"/>
        <w:bottom w:val="none" w:sz="0" w:space="0" w:color="auto"/>
        <w:right w:val="none" w:sz="0" w:space="0" w:color="auto"/>
      </w:divBdr>
    </w:div>
    <w:div w:id="649286375">
      <w:bodyDiv w:val="1"/>
      <w:marLeft w:val="0"/>
      <w:marRight w:val="0"/>
      <w:marTop w:val="0"/>
      <w:marBottom w:val="0"/>
      <w:divBdr>
        <w:top w:val="none" w:sz="0" w:space="0" w:color="auto"/>
        <w:left w:val="none" w:sz="0" w:space="0" w:color="auto"/>
        <w:bottom w:val="none" w:sz="0" w:space="0" w:color="auto"/>
        <w:right w:val="none" w:sz="0" w:space="0" w:color="auto"/>
      </w:divBdr>
    </w:div>
    <w:div w:id="975765942">
      <w:bodyDiv w:val="1"/>
      <w:marLeft w:val="0"/>
      <w:marRight w:val="0"/>
      <w:marTop w:val="0"/>
      <w:marBottom w:val="0"/>
      <w:divBdr>
        <w:top w:val="none" w:sz="0" w:space="0" w:color="auto"/>
        <w:left w:val="none" w:sz="0" w:space="0" w:color="auto"/>
        <w:bottom w:val="none" w:sz="0" w:space="0" w:color="auto"/>
        <w:right w:val="none" w:sz="0" w:space="0" w:color="auto"/>
      </w:divBdr>
    </w:div>
    <w:div w:id="1441682474">
      <w:bodyDiv w:val="1"/>
      <w:marLeft w:val="0"/>
      <w:marRight w:val="0"/>
      <w:marTop w:val="0"/>
      <w:marBottom w:val="0"/>
      <w:divBdr>
        <w:top w:val="none" w:sz="0" w:space="0" w:color="auto"/>
        <w:left w:val="none" w:sz="0" w:space="0" w:color="auto"/>
        <w:bottom w:val="none" w:sz="0" w:space="0" w:color="auto"/>
        <w:right w:val="none" w:sz="0" w:space="0" w:color="auto"/>
      </w:divBdr>
      <w:divsChild>
        <w:div w:id="136537976">
          <w:marLeft w:val="0"/>
          <w:marRight w:val="0"/>
          <w:marTop w:val="0"/>
          <w:marBottom w:val="0"/>
          <w:divBdr>
            <w:top w:val="none" w:sz="0" w:space="0" w:color="auto"/>
            <w:left w:val="none" w:sz="0" w:space="0" w:color="auto"/>
            <w:bottom w:val="none" w:sz="0" w:space="0" w:color="auto"/>
            <w:right w:val="none" w:sz="0" w:space="0" w:color="auto"/>
          </w:divBdr>
          <w:divsChild>
            <w:div w:id="1246455975">
              <w:marLeft w:val="0"/>
              <w:marRight w:val="60"/>
              <w:marTop w:val="0"/>
              <w:marBottom w:val="0"/>
              <w:divBdr>
                <w:top w:val="none" w:sz="0" w:space="0" w:color="auto"/>
                <w:left w:val="none" w:sz="0" w:space="0" w:color="auto"/>
                <w:bottom w:val="none" w:sz="0" w:space="0" w:color="auto"/>
                <w:right w:val="none" w:sz="0" w:space="0" w:color="auto"/>
              </w:divBdr>
              <w:divsChild>
                <w:div w:id="95561519">
                  <w:marLeft w:val="0"/>
                  <w:marRight w:val="0"/>
                  <w:marTop w:val="180"/>
                  <w:marBottom w:val="240"/>
                  <w:divBdr>
                    <w:top w:val="none" w:sz="0" w:space="0" w:color="auto"/>
                    <w:left w:val="none" w:sz="0" w:space="0" w:color="auto"/>
                    <w:bottom w:val="none" w:sz="0" w:space="0" w:color="auto"/>
                    <w:right w:val="none" w:sz="0" w:space="0" w:color="auto"/>
                  </w:divBdr>
                </w:div>
                <w:div w:id="1763379888">
                  <w:marLeft w:val="0"/>
                  <w:marRight w:val="0"/>
                  <w:marTop w:val="0"/>
                  <w:marBottom w:val="120"/>
                  <w:divBdr>
                    <w:top w:val="single" w:sz="6" w:space="0" w:color="A0A0A0"/>
                    <w:left w:val="single" w:sz="6" w:space="0" w:color="B9B9B9"/>
                    <w:bottom w:val="single" w:sz="6" w:space="0" w:color="B9B9B9"/>
                    <w:right w:val="single" w:sz="6" w:space="0" w:color="B9B9B9"/>
                  </w:divBdr>
                  <w:divsChild>
                    <w:div w:id="1683239422">
                      <w:marLeft w:val="0"/>
                      <w:marRight w:val="0"/>
                      <w:marTop w:val="0"/>
                      <w:marBottom w:val="0"/>
                      <w:divBdr>
                        <w:top w:val="none" w:sz="0" w:space="0" w:color="auto"/>
                        <w:left w:val="none" w:sz="0" w:space="0" w:color="auto"/>
                        <w:bottom w:val="none" w:sz="0" w:space="0" w:color="auto"/>
                        <w:right w:val="none" w:sz="0" w:space="0" w:color="auto"/>
                      </w:divBdr>
                    </w:div>
                    <w:div w:id="170027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324686">
          <w:marLeft w:val="0"/>
          <w:marRight w:val="0"/>
          <w:marTop w:val="0"/>
          <w:marBottom w:val="0"/>
          <w:divBdr>
            <w:top w:val="none" w:sz="0" w:space="0" w:color="auto"/>
            <w:left w:val="none" w:sz="0" w:space="0" w:color="auto"/>
            <w:bottom w:val="none" w:sz="0" w:space="0" w:color="auto"/>
            <w:right w:val="none" w:sz="0" w:space="0" w:color="auto"/>
          </w:divBdr>
          <w:divsChild>
            <w:div w:id="914241986">
              <w:marLeft w:val="60"/>
              <w:marRight w:val="0"/>
              <w:marTop w:val="0"/>
              <w:marBottom w:val="0"/>
              <w:divBdr>
                <w:top w:val="none" w:sz="0" w:space="0" w:color="auto"/>
                <w:left w:val="none" w:sz="0" w:space="0" w:color="auto"/>
                <w:bottom w:val="none" w:sz="0" w:space="0" w:color="auto"/>
                <w:right w:val="none" w:sz="0" w:space="0" w:color="auto"/>
              </w:divBdr>
              <w:divsChild>
                <w:div w:id="1017776680">
                  <w:marLeft w:val="0"/>
                  <w:marRight w:val="0"/>
                  <w:marTop w:val="0"/>
                  <w:marBottom w:val="0"/>
                  <w:divBdr>
                    <w:top w:val="none" w:sz="0" w:space="0" w:color="auto"/>
                    <w:left w:val="none" w:sz="0" w:space="0" w:color="auto"/>
                    <w:bottom w:val="none" w:sz="0" w:space="0" w:color="auto"/>
                    <w:right w:val="none" w:sz="0" w:space="0" w:color="auto"/>
                  </w:divBdr>
                  <w:divsChild>
                    <w:div w:id="680547539">
                      <w:marLeft w:val="0"/>
                      <w:marRight w:val="0"/>
                      <w:marTop w:val="0"/>
                      <w:marBottom w:val="120"/>
                      <w:divBdr>
                        <w:top w:val="single" w:sz="6" w:space="0" w:color="F5F5F5"/>
                        <w:left w:val="single" w:sz="6" w:space="0" w:color="F5F5F5"/>
                        <w:bottom w:val="single" w:sz="6" w:space="0" w:color="F5F5F5"/>
                        <w:right w:val="single" w:sz="6" w:space="0" w:color="F5F5F5"/>
                      </w:divBdr>
                      <w:divsChild>
                        <w:div w:id="1716929075">
                          <w:marLeft w:val="0"/>
                          <w:marRight w:val="0"/>
                          <w:marTop w:val="0"/>
                          <w:marBottom w:val="0"/>
                          <w:divBdr>
                            <w:top w:val="none" w:sz="0" w:space="0" w:color="auto"/>
                            <w:left w:val="none" w:sz="0" w:space="0" w:color="auto"/>
                            <w:bottom w:val="none" w:sz="0" w:space="0" w:color="auto"/>
                            <w:right w:val="none" w:sz="0" w:space="0" w:color="auto"/>
                          </w:divBdr>
                          <w:divsChild>
                            <w:div w:id="207272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456738">
      <w:bodyDiv w:val="1"/>
      <w:marLeft w:val="0"/>
      <w:marRight w:val="0"/>
      <w:marTop w:val="0"/>
      <w:marBottom w:val="0"/>
      <w:divBdr>
        <w:top w:val="none" w:sz="0" w:space="0" w:color="auto"/>
        <w:left w:val="none" w:sz="0" w:space="0" w:color="auto"/>
        <w:bottom w:val="none" w:sz="0" w:space="0" w:color="auto"/>
        <w:right w:val="none" w:sz="0" w:space="0" w:color="auto"/>
      </w:divBdr>
    </w:div>
    <w:div w:id="1624195398">
      <w:bodyDiv w:val="1"/>
      <w:marLeft w:val="0"/>
      <w:marRight w:val="0"/>
      <w:marTop w:val="0"/>
      <w:marBottom w:val="0"/>
      <w:divBdr>
        <w:top w:val="none" w:sz="0" w:space="0" w:color="auto"/>
        <w:left w:val="none" w:sz="0" w:space="0" w:color="auto"/>
        <w:bottom w:val="none" w:sz="0" w:space="0" w:color="auto"/>
        <w:right w:val="none" w:sz="0" w:space="0" w:color="auto"/>
      </w:divBdr>
    </w:div>
    <w:div w:id="167426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7.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package" Target="embeddings/Microsoft_Visio___1.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package" Target="embeddings/Microsoft_Visio___2.vsdx"/><Relationship Id="rId44" Type="http://schemas.openxmlformats.org/officeDocument/2006/relationships/image" Target="media/image25.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7.emf"/><Relationship Id="rId33" Type="http://schemas.openxmlformats.org/officeDocument/2006/relationships/image" Target="media/image14.jpg"/><Relationship Id="rId38" Type="http://schemas.openxmlformats.org/officeDocument/2006/relationships/image" Target="media/image19.jpeg"/><Relationship Id="rId46" Type="http://schemas.openxmlformats.org/officeDocument/2006/relationships/image" Target="media/image27.png"/><Relationship Id="rId20" Type="http://schemas.openxmlformats.org/officeDocument/2006/relationships/footer" Target="footer6.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emf"/><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D2C8F559-61FB-42EF-A3DC-6C697CF63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63</Pages>
  <Words>7443</Words>
  <Characters>42431</Characters>
  <Application>Microsoft Office Word</Application>
  <DocSecurity>0</DocSecurity>
  <Lines>353</Lines>
  <Paragraphs>99</Paragraphs>
  <ScaleCrop>false</ScaleCrop>
  <Company/>
  <LinksUpToDate>false</LinksUpToDate>
  <CharactersWithSpaces>49775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dc:creator>
  <cp:keywords/>
  <dc:description/>
  <cp:lastModifiedBy>mao</cp:lastModifiedBy>
  <cp:revision>3</cp:revision>
  <cp:lastPrinted>2018-03-25T11:35:00Z</cp:lastPrinted>
  <dcterms:created xsi:type="dcterms:W3CDTF">2018-05-07T10:47:00Z</dcterms:created>
  <dcterms:modified xsi:type="dcterms:W3CDTF">2018-05-07T11:49:00Z</dcterms:modified>
</cp:coreProperties>
</file>